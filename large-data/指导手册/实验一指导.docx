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8B2B0" w14:textId="5069C106" w:rsidR="003A42DD" w:rsidRDefault="003A42DD" w:rsidP="008917A9">
      <w:pPr>
        <w:pStyle w:val="1"/>
        <w:keepLines/>
        <w:pBdr>
          <w:bottom w:val="none" w:sz="0" w:space="0" w:color="auto"/>
        </w:pBdr>
        <w:topLinePunct w:val="0"/>
        <w:adjustRightInd/>
        <w:snapToGrid/>
        <w:spacing w:before="340" w:after="330" w:line="578" w:lineRule="auto"/>
        <w:jc w:val="center"/>
        <w:rPr>
          <w:rFonts w:ascii="Times New Roman" w:hAnsi="Times New Roman" w:cs="Times New Roman"/>
          <w:kern w:val="44"/>
          <w:sz w:val="28"/>
        </w:rPr>
      </w:pPr>
      <w:bookmarkStart w:id="0" w:name="_Hlk160819131"/>
      <w:bookmarkEnd w:id="0"/>
      <w:r>
        <w:rPr>
          <w:rFonts w:ascii="Times New Roman" w:hAnsi="Times New Roman" w:cs="Times New Roman" w:hint="eastAsia"/>
          <w:kern w:val="44"/>
          <w:sz w:val="28"/>
        </w:rPr>
        <w:t>实验</w:t>
      </w:r>
      <w:proofErr w:type="gramStart"/>
      <w:r>
        <w:rPr>
          <w:rFonts w:ascii="Times New Roman" w:hAnsi="Times New Roman" w:cs="Times New Roman" w:hint="eastAsia"/>
          <w:kern w:val="44"/>
          <w:sz w:val="28"/>
        </w:rPr>
        <w:t>一</w:t>
      </w:r>
      <w:proofErr w:type="gramEnd"/>
      <w:r>
        <w:rPr>
          <w:rFonts w:ascii="Times New Roman" w:hAnsi="Times New Roman" w:cs="Times New Roman" w:hint="eastAsia"/>
          <w:kern w:val="44"/>
          <w:sz w:val="28"/>
        </w:rPr>
        <w:t>：基于华为云构建大数据实验环境及</w:t>
      </w:r>
      <w:r>
        <w:rPr>
          <w:rFonts w:ascii="Times New Roman" w:hAnsi="Times New Roman" w:cs="Times New Roman" w:hint="eastAsia"/>
          <w:kern w:val="44"/>
          <w:sz w:val="28"/>
        </w:rPr>
        <w:t>HDFS</w:t>
      </w:r>
      <w:r>
        <w:rPr>
          <w:rFonts w:ascii="Times New Roman" w:hAnsi="Times New Roman" w:cs="Times New Roman" w:hint="eastAsia"/>
          <w:kern w:val="44"/>
          <w:sz w:val="28"/>
        </w:rPr>
        <w:t>实践</w:t>
      </w:r>
    </w:p>
    <w:p w14:paraId="3199A9FC" w14:textId="27137FE9" w:rsidR="003A42DD" w:rsidRPr="003A42DD" w:rsidRDefault="00F30231" w:rsidP="003A42D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实验</w:t>
      </w:r>
      <w:proofErr w:type="gramStart"/>
      <w:r>
        <w:rPr>
          <w:rFonts w:ascii="Times New Roman" w:eastAsia="宋体" w:hAnsi="Times New Roman" w:cs="Times New Roman" w:hint="eastAsia"/>
        </w:rPr>
        <w:t>一</w:t>
      </w:r>
      <w:proofErr w:type="gramEnd"/>
      <w:r>
        <w:rPr>
          <w:rFonts w:ascii="Times New Roman" w:eastAsia="宋体" w:hAnsi="Times New Roman" w:cs="Times New Roman" w:hint="eastAsia"/>
        </w:rPr>
        <w:t>共计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5</w:t>
      </w:r>
      <w:r>
        <w:rPr>
          <w:rFonts w:ascii="Times New Roman" w:eastAsia="宋体" w:hAnsi="Times New Roman" w:cs="Times New Roman" w:hint="eastAsia"/>
        </w:rPr>
        <w:t>分，</w:t>
      </w:r>
      <w:r w:rsidR="00A74982">
        <w:rPr>
          <w:rFonts w:ascii="Times New Roman" w:eastAsia="宋体" w:hAnsi="Times New Roman" w:cs="Times New Roman" w:hint="eastAsia"/>
        </w:rPr>
        <w:t>由</w:t>
      </w:r>
      <w:r w:rsidR="003A42DD">
        <w:rPr>
          <w:rFonts w:ascii="Times New Roman" w:eastAsia="宋体" w:hAnsi="Times New Roman" w:cs="Times New Roman" w:hint="eastAsia"/>
        </w:rPr>
        <w:t>实验</w:t>
      </w:r>
      <w:r w:rsidR="000C3A72">
        <w:rPr>
          <w:rFonts w:ascii="Times New Roman" w:eastAsia="宋体" w:hAnsi="Times New Roman" w:cs="Times New Roman" w:hint="eastAsia"/>
        </w:rPr>
        <w:t>1</w:t>
      </w:r>
      <w:r w:rsidR="000C3A72">
        <w:rPr>
          <w:rFonts w:ascii="Times New Roman" w:eastAsia="宋体" w:hAnsi="Times New Roman" w:cs="Times New Roman"/>
        </w:rPr>
        <w:t>.1</w:t>
      </w:r>
      <w:r w:rsidR="003A42DD">
        <w:rPr>
          <w:rFonts w:ascii="Times New Roman" w:eastAsia="宋体" w:hAnsi="Times New Roman" w:cs="Times New Roman" w:hint="eastAsia"/>
        </w:rPr>
        <w:t>和实验</w:t>
      </w:r>
      <w:r w:rsidR="000C3A72">
        <w:rPr>
          <w:rFonts w:ascii="Times New Roman" w:eastAsia="宋体" w:hAnsi="Times New Roman" w:cs="Times New Roman" w:hint="eastAsia"/>
        </w:rPr>
        <w:t>1</w:t>
      </w:r>
      <w:r w:rsidR="000C3A72">
        <w:rPr>
          <w:rFonts w:ascii="Times New Roman" w:eastAsia="宋体" w:hAnsi="Times New Roman" w:cs="Times New Roman"/>
        </w:rPr>
        <w:t>.2</w:t>
      </w:r>
      <w:proofErr w:type="gramStart"/>
      <w:r w:rsidR="003A42DD">
        <w:rPr>
          <w:rFonts w:ascii="Times New Roman" w:eastAsia="宋体" w:hAnsi="Times New Roman" w:cs="Times New Roman" w:hint="eastAsia"/>
        </w:rPr>
        <w:t>两</w:t>
      </w:r>
      <w:proofErr w:type="gramEnd"/>
      <w:r w:rsidR="003A42DD">
        <w:rPr>
          <w:rFonts w:ascii="Times New Roman" w:eastAsia="宋体" w:hAnsi="Times New Roman" w:cs="Times New Roman" w:hint="eastAsia"/>
        </w:rPr>
        <w:t>部分</w:t>
      </w:r>
      <w:r w:rsidR="00A74982">
        <w:rPr>
          <w:rFonts w:ascii="Times New Roman" w:eastAsia="宋体" w:hAnsi="Times New Roman" w:cs="Times New Roman" w:hint="eastAsia"/>
        </w:rPr>
        <w:t>组成，</w:t>
      </w:r>
      <w:r w:rsidR="003A42DD">
        <w:rPr>
          <w:rFonts w:ascii="Times New Roman" w:eastAsia="宋体" w:hAnsi="Times New Roman" w:cs="Times New Roman" w:hint="eastAsia"/>
        </w:rPr>
        <w:t>实验</w:t>
      </w:r>
      <w:r w:rsidR="000C3A72">
        <w:rPr>
          <w:rFonts w:ascii="Times New Roman" w:eastAsia="宋体" w:hAnsi="Times New Roman" w:cs="Times New Roman" w:hint="eastAsia"/>
        </w:rPr>
        <w:t>1</w:t>
      </w:r>
      <w:r w:rsidR="000C3A72">
        <w:rPr>
          <w:rFonts w:ascii="Times New Roman" w:eastAsia="宋体" w:hAnsi="Times New Roman" w:cs="Times New Roman"/>
        </w:rPr>
        <w:t>.1</w:t>
      </w:r>
      <w:r w:rsidR="003A42DD">
        <w:rPr>
          <w:rFonts w:ascii="Times New Roman" w:eastAsia="宋体" w:hAnsi="Times New Roman" w:cs="Times New Roman" w:hint="eastAsia"/>
        </w:rPr>
        <w:t>分值</w:t>
      </w:r>
      <w:r w:rsidR="003A42DD">
        <w:rPr>
          <w:rFonts w:ascii="Times New Roman" w:eastAsia="宋体" w:hAnsi="Times New Roman" w:cs="Times New Roman" w:hint="eastAsia"/>
        </w:rPr>
        <w:t>3</w:t>
      </w:r>
      <w:r w:rsidR="003A42DD">
        <w:rPr>
          <w:rFonts w:ascii="Times New Roman" w:eastAsia="宋体" w:hAnsi="Times New Roman" w:cs="Times New Roman" w:hint="eastAsia"/>
        </w:rPr>
        <w:t>分，实验</w:t>
      </w:r>
      <w:r w:rsidR="000C3A72">
        <w:rPr>
          <w:rFonts w:ascii="Times New Roman" w:eastAsia="宋体" w:hAnsi="Times New Roman" w:cs="Times New Roman" w:hint="eastAsia"/>
        </w:rPr>
        <w:t>1</w:t>
      </w:r>
      <w:r w:rsidR="000C3A72">
        <w:rPr>
          <w:rFonts w:ascii="Times New Roman" w:eastAsia="宋体" w:hAnsi="Times New Roman" w:cs="Times New Roman"/>
        </w:rPr>
        <w:t>.2</w:t>
      </w:r>
      <w:r w:rsidR="003A42DD">
        <w:rPr>
          <w:rFonts w:ascii="Times New Roman" w:eastAsia="宋体" w:hAnsi="Times New Roman" w:cs="Times New Roman" w:hint="eastAsia"/>
        </w:rPr>
        <w:t>分值</w:t>
      </w:r>
      <w:r w:rsidR="003A42DD">
        <w:rPr>
          <w:rFonts w:ascii="Times New Roman" w:eastAsia="宋体" w:hAnsi="Times New Roman" w:cs="Times New Roman" w:hint="eastAsia"/>
        </w:rPr>
        <w:t>1</w:t>
      </w:r>
      <w:r w:rsidR="003A42DD">
        <w:rPr>
          <w:rFonts w:ascii="Times New Roman" w:eastAsia="宋体" w:hAnsi="Times New Roman" w:cs="Times New Roman"/>
        </w:rPr>
        <w:t>2</w:t>
      </w:r>
      <w:r w:rsidR="003A42DD">
        <w:rPr>
          <w:rFonts w:ascii="Times New Roman" w:eastAsia="宋体" w:hAnsi="Times New Roman" w:cs="Times New Roman" w:hint="eastAsia"/>
        </w:rPr>
        <w:t>分</w:t>
      </w:r>
      <w:r w:rsidR="00A74982">
        <w:rPr>
          <w:rFonts w:ascii="Times New Roman" w:eastAsia="宋体" w:hAnsi="Times New Roman" w:cs="Times New Roman" w:hint="eastAsia"/>
        </w:rPr>
        <w:t>。</w:t>
      </w:r>
      <w:r w:rsidR="000D6E91" w:rsidRPr="00367848">
        <w:rPr>
          <w:rFonts w:ascii="Times New Roman" w:eastAsia="宋体" w:hAnsi="Times New Roman" w:cs="Times New Roman" w:hint="eastAsia"/>
          <w:highlight w:val="yellow"/>
        </w:rPr>
        <w:t>【注意</w:t>
      </w:r>
      <w:r w:rsidR="00897995">
        <w:rPr>
          <w:rFonts w:ascii="Times New Roman" w:eastAsia="宋体" w:hAnsi="Times New Roman" w:cs="Times New Roman" w:hint="eastAsia"/>
          <w:highlight w:val="yellow"/>
        </w:rPr>
        <w:t>1</w:t>
      </w:r>
      <w:r w:rsidR="000D6E91" w:rsidRPr="00367848">
        <w:rPr>
          <w:rFonts w:ascii="Times New Roman" w:eastAsia="宋体" w:hAnsi="Times New Roman" w:cs="Times New Roman" w:hint="eastAsia"/>
          <w:highlight w:val="yellow"/>
        </w:rPr>
        <w:t>，实验一提交的实验报告，要包括实验</w:t>
      </w:r>
      <w:r w:rsidR="000D6E91"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="000D6E91" w:rsidRPr="00367848">
        <w:rPr>
          <w:rFonts w:ascii="Times New Roman" w:eastAsia="宋体" w:hAnsi="Times New Roman" w:cs="Times New Roman"/>
          <w:highlight w:val="yellow"/>
        </w:rPr>
        <w:t xml:space="preserve">.1 </w:t>
      </w:r>
      <w:r w:rsidR="000D6E91" w:rsidRPr="00367848">
        <w:rPr>
          <w:rFonts w:ascii="Times New Roman" w:eastAsia="宋体" w:hAnsi="Times New Roman" w:cs="Times New Roman" w:hint="eastAsia"/>
          <w:highlight w:val="yellow"/>
        </w:rPr>
        <w:t>和实验</w:t>
      </w:r>
      <w:r w:rsidR="000D6E91"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="000D6E91" w:rsidRPr="00367848">
        <w:rPr>
          <w:rFonts w:ascii="Times New Roman" w:eastAsia="宋体" w:hAnsi="Times New Roman" w:cs="Times New Roman"/>
          <w:highlight w:val="yellow"/>
        </w:rPr>
        <w:t xml:space="preserve">.2 </w:t>
      </w:r>
      <w:r w:rsidR="000D6E91" w:rsidRPr="00367848">
        <w:rPr>
          <w:rFonts w:ascii="Times New Roman" w:eastAsia="宋体" w:hAnsi="Times New Roman" w:cs="Times New Roman" w:hint="eastAsia"/>
          <w:highlight w:val="yellow"/>
        </w:rPr>
        <w:t>，缺少</w:t>
      </w:r>
      <w:r w:rsidR="000D6E91">
        <w:rPr>
          <w:rFonts w:ascii="Times New Roman" w:eastAsia="宋体" w:hAnsi="Times New Roman" w:cs="Times New Roman" w:hint="eastAsia"/>
          <w:highlight w:val="yellow"/>
        </w:rPr>
        <w:t>任何对应给分点的内容</w:t>
      </w:r>
      <w:r w:rsidR="000D6E91" w:rsidRPr="00367848">
        <w:rPr>
          <w:rFonts w:ascii="Times New Roman" w:eastAsia="宋体" w:hAnsi="Times New Roman" w:cs="Times New Roman" w:hint="eastAsia"/>
          <w:highlight w:val="yellow"/>
        </w:rPr>
        <w:t>，则无法得到对应分数】</w:t>
      </w:r>
      <w:r w:rsidR="00897995">
        <w:rPr>
          <w:rFonts w:ascii="Times New Roman" w:eastAsia="宋体" w:hAnsi="Times New Roman" w:cs="Times New Roman" w:hint="eastAsia"/>
          <w:highlight w:val="yellow"/>
        </w:rPr>
        <w:t>【注意</w:t>
      </w:r>
      <w:r w:rsidR="00897995">
        <w:rPr>
          <w:rFonts w:ascii="Times New Roman" w:eastAsia="宋体" w:hAnsi="Times New Roman" w:cs="Times New Roman" w:hint="eastAsia"/>
          <w:highlight w:val="yellow"/>
        </w:rPr>
        <w:t>2</w:t>
      </w:r>
      <w:r w:rsidR="00897995">
        <w:rPr>
          <w:rFonts w:ascii="Times New Roman" w:eastAsia="宋体" w:hAnsi="Times New Roman" w:cs="Times New Roman" w:hint="eastAsia"/>
          <w:highlight w:val="yellow"/>
        </w:rPr>
        <w:t>：一次无法完成实验的情况，结束必须要把</w:t>
      </w:r>
      <w:r w:rsidR="00897995">
        <w:rPr>
          <w:rFonts w:ascii="Times New Roman" w:eastAsia="宋体" w:hAnsi="Times New Roman" w:cs="Times New Roman" w:hint="eastAsia"/>
          <w:highlight w:val="yellow"/>
        </w:rPr>
        <w:t>4</w:t>
      </w:r>
      <w:r w:rsidR="00897995">
        <w:rPr>
          <w:rFonts w:ascii="Times New Roman" w:eastAsia="宋体" w:hAnsi="Times New Roman" w:cs="Times New Roman" w:hint="eastAsia"/>
          <w:highlight w:val="yellow"/>
        </w:rPr>
        <w:t>台</w:t>
      </w:r>
      <w:r w:rsidR="00897995">
        <w:rPr>
          <w:rFonts w:ascii="Times New Roman" w:eastAsia="宋体" w:hAnsi="Times New Roman" w:cs="Times New Roman" w:hint="eastAsia"/>
          <w:highlight w:val="yellow"/>
        </w:rPr>
        <w:t>ECS</w:t>
      </w:r>
      <w:r w:rsidR="00897995">
        <w:rPr>
          <w:rFonts w:ascii="Times New Roman" w:eastAsia="宋体" w:hAnsi="Times New Roman" w:cs="Times New Roman" w:hint="eastAsia"/>
          <w:highlight w:val="yellow"/>
        </w:rPr>
        <w:t>进行关机！关机！关机！关机！关机！</w:t>
      </w:r>
      <w:r w:rsidR="00897995">
        <w:rPr>
          <w:rFonts w:ascii="Times New Roman" w:eastAsia="宋体" w:hAnsi="Times New Roman" w:cs="Times New Roman" w:hint="eastAsia"/>
          <w:highlight w:val="yellow"/>
        </w:rPr>
        <w:t xml:space="preserve"> </w:t>
      </w:r>
      <w:r w:rsidR="00897995">
        <w:rPr>
          <w:rFonts w:ascii="Times New Roman" w:eastAsia="宋体" w:hAnsi="Times New Roman" w:cs="Times New Roman" w:hint="eastAsia"/>
          <w:highlight w:val="yellow"/>
        </w:rPr>
        <w:t>否则</w:t>
      </w:r>
      <w:r w:rsidR="00897995">
        <w:rPr>
          <w:rFonts w:ascii="Times New Roman" w:eastAsia="宋体" w:hAnsi="Times New Roman" w:cs="Times New Roman" w:hint="eastAsia"/>
          <w:highlight w:val="yellow"/>
        </w:rPr>
        <w:t>ECS</w:t>
      </w:r>
      <w:r w:rsidR="00897995">
        <w:rPr>
          <w:rFonts w:ascii="Times New Roman" w:eastAsia="宋体" w:hAnsi="Times New Roman" w:cs="Times New Roman" w:hint="eastAsia"/>
          <w:highlight w:val="yellow"/>
        </w:rPr>
        <w:t>持续计费，很快会消费完代金券】</w:t>
      </w:r>
    </w:p>
    <w:p w14:paraId="291D833E" w14:textId="060A5C01" w:rsidR="008917A9" w:rsidRDefault="008917A9" w:rsidP="008917A9">
      <w:pPr>
        <w:pStyle w:val="1"/>
        <w:keepLines/>
        <w:pBdr>
          <w:bottom w:val="none" w:sz="0" w:space="0" w:color="auto"/>
        </w:pBdr>
        <w:topLinePunct w:val="0"/>
        <w:adjustRightInd/>
        <w:snapToGrid/>
        <w:spacing w:before="340" w:after="330" w:line="578" w:lineRule="auto"/>
        <w:jc w:val="center"/>
        <w:rPr>
          <w:rFonts w:ascii="Times New Roman" w:hAnsi="Times New Roman" w:cs="Times New Roman"/>
          <w:kern w:val="44"/>
          <w:sz w:val="28"/>
        </w:rPr>
      </w:pPr>
      <w:r w:rsidRPr="008917A9">
        <w:rPr>
          <w:rFonts w:ascii="Times New Roman" w:hAnsi="Times New Roman" w:cs="Times New Roman"/>
          <w:kern w:val="44"/>
          <w:sz w:val="28"/>
        </w:rPr>
        <w:t>实验</w:t>
      </w:r>
      <w:r w:rsidR="000C3A72">
        <w:rPr>
          <w:rFonts w:ascii="Times New Roman" w:hAnsi="Times New Roman" w:cs="Times New Roman" w:hint="eastAsia"/>
          <w:kern w:val="44"/>
          <w:sz w:val="28"/>
        </w:rPr>
        <w:t>1</w:t>
      </w:r>
      <w:r w:rsidR="000C3A72">
        <w:rPr>
          <w:rFonts w:ascii="Times New Roman" w:hAnsi="Times New Roman" w:cs="Times New Roman"/>
          <w:kern w:val="44"/>
          <w:sz w:val="28"/>
        </w:rPr>
        <w:t>.1</w:t>
      </w:r>
      <w:r w:rsidRPr="008917A9">
        <w:rPr>
          <w:rFonts w:ascii="Times New Roman" w:hAnsi="Times New Roman" w:cs="Times New Roman"/>
          <w:kern w:val="44"/>
          <w:sz w:val="28"/>
        </w:rPr>
        <w:t>：基于华为云构建大数据实验环境</w:t>
      </w:r>
    </w:p>
    <w:p w14:paraId="2FB62698" w14:textId="77F8D56E" w:rsidR="008917A9" w:rsidRPr="00AA645A" w:rsidRDefault="008917A9" w:rsidP="008917A9">
      <w:pPr>
        <w:pStyle w:val="2"/>
        <w:topLinePunct w:val="0"/>
        <w:adjustRightInd/>
        <w:snapToGrid/>
        <w:spacing w:before="260" w:after="260" w:line="416" w:lineRule="auto"/>
        <w:jc w:val="both"/>
        <w:rPr>
          <w:rStyle w:val="13"/>
        </w:rPr>
      </w:pPr>
      <w:r w:rsidRPr="00AA645A">
        <w:rPr>
          <w:rStyle w:val="13"/>
          <w:rFonts w:hint="eastAsia"/>
        </w:rPr>
        <w:t>一、</w:t>
      </w:r>
      <w:r w:rsidRPr="00AA645A">
        <w:rPr>
          <w:rStyle w:val="13"/>
        </w:rPr>
        <w:t>实验描述</w:t>
      </w:r>
    </w:p>
    <w:p w14:paraId="74BDC832" w14:textId="361F6D38" w:rsidR="008917A9" w:rsidRPr="008917A9" w:rsidRDefault="008917A9" w:rsidP="008917A9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购买华为云</w:t>
      </w:r>
      <w:r>
        <w:rPr>
          <w:rFonts w:ascii="Times New Roman" w:eastAsia="宋体" w:hAnsi="Times New Roman" w:cs="Times New Roman" w:hint="eastAsia"/>
        </w:rPr>
        <w:t>ECS</w:t>
      </w:r>
      <w:r>
        <w:rPr>
          <w:rFonts w:ascii="Times New Roman" w:eastAsia="宋体" w:hAnsi="Times New Roman" w:cs="Times New Roman" w:hint="eastAsia"/>
        </w:rPr>
        <w:t>服务器，构建大数据实验环境</w:t>
      </w:r>
      <w:r w:rsidR="0003671D">
        <w:rPr>
          <w:rFonts w:ascii="Times New Roman" w:eastAsia="宋体" w:hAnsi="Times New Roman" w:cs="Times New Roman" w:hint="eastAsia"/>
        </w:rPr>
        <w:t>。</w:t>
      </w:r>
    </w:p>
    <w:p w14:paraId="6C40AF5F" w14:textId="2A8531A1" w:rsidR="008917A9" w:rsidRPr="00AA645A" w:rsidRDefault="008917A9" w:rsidP="008917A9">
      <w:pPr>
        <w:pStyle w:val="2"/>
        <w:topLinePunct w:val="0"/>
        <w:adjustRightInd/>
        <w:snapToGrid/>
        <w:spacing w:before="260" w:after="260" w:line="416" w:lineRule="auto"/>
        <w:jc w:val="both"/>
        <w:rPr>
          <w:rStyle w:val="13"/>
        </w:rPr>
      </w:pPr>
      <w:r w:rsidRPr="00AA645A">
        <w:rPr>
          <w:rStyle w:val="13"/>
          <w:rFonts w:hint="eastAsia"/>
        </w:rPr>
        <w:t>二、实验目的</w:t>
      </w:r>
    </w:p>
    <w:p w14:paraId="48FCAD39" w14:textId="65C07730" w:rsidR="007D4C90" w:rsidRPr="000152B5" w:rsidRDefault="007D4C90" w:rsidP="007D4C90">
      <w:pPr>
        <w:ind w:firstLineChars="200" w:firstLine="420"/>
        <w:rPr>
          <w:rFonts w:ascii="Times New Roman" w:eastAsia="宋体" w:hAnsi="Times New Roman" w:cs="Times New Roman"/>
        </w:rPr>
      </w:pPr>
      <w:r w:rsidRPr="000152B5">
        <w:rPr>
          <w:rFonts w:ascii="Times New Roman" w:eastAsia="宋体" w:hAnsi="Times New Roman" w:cs="Times New Roman"/>
        </w:rPr>
        <w:t>1.</w:t>
      </w:r>
      <w:r>
        <w:rPr>
          <w:rFonts w:ascii="Times New Roman" w:eastAsia="宋体" w:hAnsi="Times New Roman" w:cs="Times New Roman" w:hint="eastAsia"/>
        </w:rPr>
        <w:t>了解华为</w:t>
      </w:r>
      <w:proofErr w:type="gramStart"/>
      <w:r>
        <w:rPr>
          <w:rFonts w:ascii="Times New Roman" w:eastAsia="宋体" w:hAnsi="Times New Roman" w:cs="Times New Roman" w:hint="eastAsia"/>
        </w:rPr>
        <w:t>云基础</w:t>
      </w:r>
      <w:proofErr w:type="gramEnd"/>
      <w:r>
        <w:rPr>
          <w:rFonts w:ascii="Times New Roman" w:eastAsia="宋体" w:hAnsi="Times New Roman" w:cs="Times New Roman" w:hint="eastAsia"/>
        </w:rPr>
        <w:t>操作</w:t>
      </w:r>
      <w:r w:rsidRPr="000152B5">
        <w:rPr>
          <w:rFonts w:ascii="Times New Roman" w:eastAsia="宋体" w:hAnsi="Times New Roman" w:cs="Times New Roman"/>
        </w:rPr>
        <w:t>；</w:t>
      </w:r>
    </w:p>
    <w:p w14:paraId="208E395A" w14:textId="55311590" w:rsidR="007D4C90" w:rsidRPr="000152B5" w:rsidRDefault="007D4C90" w:rsidP="007D4C90">
      <w:pPr>
        <w:ind w:firstLineChars="200" w:firstLine="420"/>
        <w:rPr>
          <w:rFonts w:ascii="Times New Roman" w:eastAsia="宋体" w:hAnsi="Times New Roman" w:cs="Times New Roman"/>
        </w:rPr>
      </w:pPr>
      <w:r w:rsidRPr="000152B5">
        <w:rPr>
          <w:rFonts w:ascii="Times New Roman" w:eastAsia="宋体" w:hAnsi="Times New Roman" w:cs="Times New Roman"/>
        </w:rPr>
        <w:t>2.</w:t>
      </w:r>
      <w:r>
        <w:rPr>
          <w:rFonts w:ascii="Times New Roman" w:eastAsia="宋体" w:hAnsi="Times New Roman" w:cs="Times New Roman" w:hint="eastAsia"/>
        </w:rPr>
        <w:t>购买华为云</w:t>
      </w:r>
      <w:r>
        <w:rPr>
          <w:rFonts w:ascii="Times New Roman" w:eastAsia="宋体" w:hAnsi="Times New Roman" w:cs="Times New Roman" w:hint="eastAsia"/>
        </w:rPr>
        <w:t>ECS</w:t>
      </w:r>
      <w:r w:rsidRPr="000152B5">
        <w:rPr>
          <w:rFonts w:ascii="Times New Roman" w:eastAsia="宋体" w:hAnsi="Times New Roman" w:cs="Times New Roman"/>
        </w:rPr>
        <w:t>；</w:t>
      </w:r>
    </w:p>
    <w:p w14:paraId="0B3AFCC7" w14:textId="4A7592DE" w:rsidR="007D4C90" w:rsidRPr="000152B5" w:rsidRDefault="007D4C90" w:rsidP="007D4C90">
      <w:pPr>
        <w:ind w:firstLineChars="200" w:firstLine="420"/>
        <w:rPr>
          <w:rFonts w:ascii="Times New Roman" w:eastAsia="宋体" w:hAnsi="Times New Roman" w:cs="Times New Roman"/>
        </w:rPr>
      </w:pPr>
      <w:r w:rsidRPr="000152B5">
        <w:rPr>
          <w:rFonts w:ascii="Times New Roman" w:eastAsia="宋体" w:hAnsi="Times New Roman" w:cs="Times New Roman"/>
        </w:rPr>
        <w:t>3.</w:t>
      </w:r>
      <w:r>
        <w:rPr>
          <w:rFonts w:ascii="Times New Roman" w:eastAsia="宋体" w:hAnsi="Times New Roman" w:cs="Times New Roman" w:hint="eastAsia"/>
        </w:rPr>
        <w:t>掌握华为云服务器操作</w:t>
      </w:r>
      <w:r w:rsidRPr="000152B5">
        <w:rPr>
          <w:rFonts w:ascii="Times New Roman" w:eastAsia="宋体" w:hAnsi="Times New Roman" w:cs="Times New Roman"/>
        </w:rPr>
        <w:t>；</w:t>
      </w:r>
    </w:p>
    <w:p w14:paraId="3CDD9EAD" w14:textId="24553B51" w:rsidR="00F102D9" w:rsidRPr="00AA645A" w:rsidRDefault="00F102D9" w:rsidP="00F102D9">
      <w:pPr>
        <w:pStyle w:val="2"/>
        <w:topLinePunct w:val="0"/>
        <w:adjustRightInd/>
        <w:snapToGrid/>
        <w:spacing w:before="260" w:after="260" w:line="416" w:lineRule="auto"/>
        <w:jc w:val="both"/>
        <w:rPr>
          <w:rStyle w:val="13"/>
        </w:rPr>
      </w:pPr>
      <w:r w:rsidRPr="00AA645A">
        <w:rPr>
          <w:rStyle w:val="13"/>
          <w:rFonts w:hint="eastAsia"/>
        </w:rPr>
        <w:t>三、实验步骤</w:t>
      </w:r>
    </w:p>
    <w:p w14:paraId="02FED8C9" w14:textId="1EC07A51" w:rsidR="00F102D9" w:rsidRPr="00AA645A" w:rsidRDefault="00F102D9" w:rsidP="00AA645A">
      <w:pPr>
        <w:pStyle w:val="30"/>
        <w:rPr>
          <w:rStyle w:val="23"/>
        </w:rPr>
      </w:pPr>
      <w:bookmarkStart w:id="1" w:name="OLE_LINK3"/>
      <w:bookmarkStart w:id="2" w:name="OLE_LINK4"/>
      <w:r w:rsidRPr="00AA645A">
        <w:rPr>
          <w:rStyle w:val="23"/>
          <w:rFonts w:hint="eastAsia"/>
        </w:rPr>
        <w:t>3</w:t>
      </w:r>
      <w:r w:rsidRPr="00AA645A">
        <w:rPr>
          <w:rStyle w:val="23"/>
        </w:rPr>
        <w:t xml:space="preserve">.1 </w:t>
      </w:r>
      <w:r w:rsidR="00171345" w:rsidRPr="00AA645A">
        <w:rPr>
          <w:rStyle w:val="23"/>
          <w:rFonts w:hint="eastAsia"/>
        </w:rPr>
        <w:t>购买</w:t>
      </w:r>
      <w:r w:rsidR="00171345" w:rsidRPr="00AA645A">
        <w:rPr>
          <w:rStyle w:val="23"/>
          <w:rFonts w:hint="eastAsia"/>
        </w:rPr>
        <w:t>ECS</w:t>
      </w:r>
    </w:p>
    <w:bookmarkEnd w:id="1"/>
    <w:bookmarkEnd w:id="2"/>
    <w:p w14:paraId="2F6DB2A8" w14:textId="77777777" w:rsidR="00F102D9" w:rsidRPr="00F102D9" w:rsidRDefault="00F102D9" w:rsidP="00F102D9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F102D9">
        <w:rPr>
          <w:rFonts w:ascii="Times New Roman" w:eastAsia="宋体" w:hAnsi="Times New Roman" w:cs="Times New Roman" w:hint="eastAsia"/>
          <w:szCs w:val="22"/>
        </w:rPr>
        <w:t>打开华为云地址：</w:t>
      </w:r>
      <w:r w:rsidRPr="00F102D9">
        <w:rPr>
          <w:rFonts w:ascii="Times New Roman" w:eastAsia="宋体" w:hAnsi="Times New Roman" w:cs="Times New Roman"/>
          <w:szCs w:val="22"/>
        </w:rPr>
        <w:t>https://www.huaweicloud.com/</w:t>
      </w:r>
      <w:r w:rsidRPr="00F102D9">
        <w:rPr>
          <w:rFonts w:ascii="Times New Roman" w:eastAsia="宋体" w:hAnsi="Times New Roman" w:cs="Times New Roman"/>
          <w:szCs w:val="22"/>
        </w:rPr>
        <w:t>，点击</w:t>
      </w:r>
      <w:r w:rsidRPr="00F102D9">
        <w:rPr>
          <w:rFonts w:ascii="Times New Roman" w:eastAsia="宋体" w:hAnsi="Times New Roman" w:cs="Times New Roman"/>
          <w:szCs w:val="22"/>
        </w:rPr>
        <w:t>“</w:t>
      </w:r>
      <w:r w:rsidRPr="00F102D9">
        <w:rPr>
          <w:rFonts w:ascii="Times New Roman" w:eastAsia="宋体" w:hAnsi="Times New Roman" w:cs="Times New Roman"/>
          <w:szCs w:val="22"/>
        </w:rPr>
        <w:t>登录</w:t>
      </w:r>
      <w:r w:rsidRPr="00F102D9">
        <w:rPr>
          <w:rFonts w:ascii="Times New Roman" w:eastAsia="宋体" w:hAnsi="Times New Roman" w:cs="Times New Roman"/>
          <w:szCs w:val="22"/>
        </w:rPr>
        <w:t>”</w:t>
      </w:r>
      <w:r w:rsidRPr="00F102D9">
        <w:rPr>
          <w:rFonts w:ascii="Times New Roman" w:eastAsia="宋体" w:hAnsi="Times New Roman" w:cs="Times New Roman"/>
          <w:szCs w:val="22"/>
        </w:rPr>
        <w:t>，输入用户名、密码，如下图：</w:t>
      </w:r>
    </w:p>
    <w:p w14:paraId="3FCC2BB7" w14:textId="7717BBAD" w:rsidR="008917A9" w:rsidRDefault="00F102D9" w:rsidP="00E02CB6">
      <w:pPr>
        <w:jc w:val="center"/>
      </w:pPr>
      <w:r w:rsidRPr="00365B28">
        <w:rPr>
          <w:noProof/>
        </w:rPr>
        <w:drawing>
          <wp:inline distT="0" distB="0" distL="0" distR="0" wp14:anchorId="52870829" wp14:editId="683C3DBE">
            <wp:extent cx="5274310" cy="2089751"/>
            <wp:effectExtent l="12700" t="12700" r="8890" b="190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B5E95E" w14:textId="07B5C179" w:rsidR="008917A9" w:rsidRDefault="008917A9" w:rsidP="00E02CB6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E02CB6">
        <w:rPr>
          <w:rFonts w:ascii="Times New Roman" w:eastAsia="宋体" w:hAnsi="Times New Roman" w:cs="Times New Roman"/>
          <w:szCs w:val="22"/>
        </w:rPr>
        <w:t>点击</w:t>
      </w:r>
      <w:r w:rsidRPr="00E02CB6">
        <w:rPr>
          <w:rFonts w:ascii="Times New Roman" w:eastAsia="宋体" w:hAnsi="Times New Roman" w:cs="Times New Roman"/>
          <w:szCs w:val="22"/>
        </w:rPr>
        <w:t>“</w:t>
      </w:r>
      <w:r w:rsidRPr="00E02CB6">
        <w:rPr>
          <w:rFonts w:ascii="Times New Roman" w:eastAsia="宋体" w:hAnsi="Times New Roman" w:cs="Times New Roman"/>
          <w:szCs w:val="22"/>
        </w:rPr>
        <w:t>控制台</w:t>
      </w:r>
      <w:r w:rsidRPr="00E02CB6">
        <w:rPr>
          <w:rFonts w:ascii="Times New Roman" w:eastAsia="宋体" w:hAnsi="Times New Roman" w:cs="Times New Roman"/>
          <w:szCs w:val="22"/>
        </w:rPr>
        <w:t>”</w:t>
      </w:r>
      <w:r w:rsidRPr="00E02CB6">
        <w:rPr>
          <w:rFonts w:ascii="Times New Roman" w:eastAsia="宋体" w:hAnsi="Times New Roman" w:cs="Times New Roman"/>
          <w:szCs w:val="22"/>
        </w:rPr>
        <w:t>，如下图：</w:t>
      </w:r>
    </w:p>
    <w:p w14:paraId="5BC6857A" w14:textId="56A0E56C" w:rsidR="008917A9" w:rsidRPr="00E02CB6" w:rsidRDefault="00E02CB6" w:rsidP="00E02CB6">
      <w:pPr>
        <w:widowControl/>
        <w:spacing w:line="440" w:lineRule="atLeast"/>
        <w:jc w:val="center"/>
        <w:rPr>
          <w:rFonts w:ascii="Times New Roman" w:eastAsia="宋体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4E9F2CDD" wp14:editId="0A4D6824">
            <wp:extent cx="5274310" cy="161336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3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FB7A5A" w14:textId="5EE62A99" w:rsidR="008917A9" w:rsidRDefault="008917A9" w:rsidP="00E02CB6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E02CB6">
        <w:rPr>
          <w:rFonts w:ascii="Times New Roman" w:eastAsia="宋体" w:hAnsi="Times New Roman" w:cs="Times New Roman" w:hint="eastAsia"/>
          <w:szCs w:val="22"/>
        </w:rPr>
        <w:t>点击“服务列表”，如下图：</w:t>
      </w:r>
    </w:p>
    <w:p w14:paraId="6F91B126" w14:textId="20A38A19" w:rsidR="008917A9" w:rsidRPr="00E02CB6" w:rsidRDefault="00E02CB6" w:rsidP="00E02CB6">
      <w:pPr>
        <w:widowControl/>
        <w:spacing w:line="440" w:lineRule="atLeast"/>
        <w:jc w:val="center"/>
        <w:rPr>
          <w:rFonts w:ascii="Times New Roman" w:eastAsia="宋体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3EF0D5D4" wp14:editId="32B9E56E">
            <wp:extent cx="5274310" cy="909342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9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5F292" w14:textId="4563E010" w:rsidR="008917A9" w:rsidRDefault="008917A9" w:rsidP="00E02CB6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E02CB6">
        <w:rPr>
          <w:rFonts w:ascii="Times New Roman" w:eastAsia="宋体" w:hAnsi="Times New Roman" w:cs="Times New Roman" w:hint="eastAsia"/>
          <w:szCs w:val="22"/>
        </w:rPr>
        <w:t>选择“弹性云服务器</w:t>
      </w:r>
      <w:r w:rsidRPr="00E02CB6">
        <w:rPr>
          <w:rFonts w:ascii="Times New Roman" w:eastAsia="宋体" w:hAnsi="Times New Roman" w:cs="Times New Roman"/>
          <w:szCs w:val="22"/>
        </w:rPr>
        <w:t>ECS</w:t>
      </w:r>
      <w:r w:rsidRPr="00E02CB6">
        <w:rPr>
          <w:rFonts w:ascii="Times New Roman" w:eastAsia="宋体" w:hAnsi="Times New Roman" w:cs="Times New Roman" w:hint="eastAsia"/>
          <w:szCs w:val="22"/>
        </w:rPr>
        <w:t>”，如下图：</w:t>
      </w:r>
    </w:p>
    <w:p w14:paraId="6D7796F0" w14:textId="3EA7C8AF" w:rsidR="008917A9" w:rsidRPr="00E02CB6" w:rsidRDefault="00E02CB6" w:rsidP="00E02CB6">
      <w:pPr>
        <w:widowControl/>
        <w:spacing w:line="440" w:lineRule="atLeast"/>
        <w:jc w:val="center"/>
        <w:rPr>
          <w:rFonts w:ascii="Times New Roman" w:eastAsia="宋体" w:hAnsi="Times New Roman" w:cs="Times New Roman"/>
          <w:szCs w:val="22"/>
        </w:rPr>
      </w:pPr>
      <w:r w:rsidRPr="00743D39">
        <w:rPr>
          <w:noProof/>
        </w:rPr>
        <w:drawing>
          <wp:inline distT="0" distB="0" distL="0" distR="0" wp14:anchorId="52F2EC37" wp14:editId="2F4329CF">
            <wp:extent cx="5274310" cy="2236139"/>
            <wp:effectExtent l="12700" t="12700" r="8890" b="12065"/>
            <wp:docPr id="12" name="图片 12" descr="C:\Users\jwx697590\AppData\Roaming\eSpace_Desktop\UserData\jwx697590\imagefiles\F3A5EAFE-17D1-432F-9DB6-C12D5918FB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3A5EAFE-17D1-432F-9DB6-C12D5918FBE3" descr="C:\Users\jwx697590\AppData\Roaming\eSpace_Desktop\UserData\jwx697590\imagefiles\F3A5EAFE-17D1-432F-9DB6-C12D5918FBE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1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E67578" w14:textId="39B8B6AB" w:rsidR="008917A9" w:rsidRDefault="008917A9" w:rsidP="00E02CB6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E02CB6">
        <w:rPr>
          <w:rFonts w:ascii="Times New Roman" w:eastAsia="宋体" w:hAnsi="Times New Roman" w:cs="Times New Roman"/>
          <w:szCs w:val="22"/>
        </w:rPr>
        <w:t>选择</w:t>
      </w:r>
      <w:r w:rsidRPr="00E02CB6">
        <w:rPr>
          <w:rFonts w:ascii="Times New Roman" w:eastAsia="宋体" w:hAnsi="Times New Roman" w:cs="Times New Roman"/>
          <w:szCs w:val="22"/>
        </w:rPr>
        <w:t>“</w:t>
      </w:r>
      <w:r w:rsidRPr="00E02CB6">
        <w:rPr>
          <w:rFonts w:ascii="Times New Roman" w:eastAsia="宋体" w:hAnsi="Times New Roman" w:cs="Times New Roman"/>
          <w:szCs w:val="22"/>
        </w:rPr>
        <w:t>买弹性云服务器</w:t>
      </w:r>
      <w:r w:rsidRPr="00E02CB6">
        <w:rPr>
          <w:rFonts w:ascii="Times New Roman" w:eastAsia="宋体" w:hAnsi="Times New Roman" w:cs="Times New Roman"/>
          <w:szCs w:val="22"/>
        </w:rPr>
        <w:t>ECS”</w:t>
      </w:r>
      <w:r w:rsidRPr="00E02CB6">
        <w:rPr>
          <w:rFonts w:ascii="Times New Roman" w:eastAsia="宋体" w:hAnsi="Times New Roman" w:cs="Times New Roman"/>
          <w:szCs w:val="22"/>
        </w:rPr>
        <w:t>，如下图：</w:t>
      </w:r>
    </w:p>
    <w:p w14:paraId="67352EDE" w14:textId="4E4AC543" w:rsidR="008917A9" w:rsidRPr="00E02CB6" w:rsidRDefault="00E02CB6" w:rsidP="00E02CB6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25450C68" wp14:editId="368959E7">
            <wp:extent cx="5274310" cy="139006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BF6C1" w14:textId="3236AD49" w:rsidR="008917A9" w:rsidRDefault="008917A9" w:rsidP="00B03632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B03632">
        <w:rPr>
          <w:rFonts w:ascii="Times New Roman" w:eastAsia="宋体" w:hAnsi="Times New Roman" w:cs="Times New Roman" w:hint="eastAsia"/>
          <w:szCs w:val="22"/>
        </w:rPr>
        <w:t>选择“按需计费”，“可用区</w:t>
      </w:r>
      <w:r w:rsidRPr="00B03632">
        <w:rPr>
          <w:rFonts w:ascii="Times New Roman" w:eastAsia="宋体" w:hAnsi="Times New Roman" w:cs="Times New Roman"/>
          <w:szCs w:val="22"/>
        </w:rPr>
        <w:t>2”</w:t>
      </w:r>
      <w:r w:rsidRPr="00B03632">
        <w:rPr>
          <w:rFonts w:ascii="Times New Roman" w:eastAsia="宋体" w:hAnsi="Times New Roman" w:cs="Times New Roman"/>
          <w:szCs w:val="22"/>
        </w:rPr>
        <w:t>，</w:t>
      </w:r>
      <w:r w:rsidRPr="00B03632">
        <w:rPr>
          <w:rFonts w:ascii="Times New Roman" w:eastAsia="宋体" w:hAnsi="Times New Roman" w:cs="Times New Roman"/>
          <w:szCs w:val="22"/>
        </w:rPr>
        <w:t>CPU</w:t>
      </w:r>
      <w:r w:rsidRPr="00B03632">
        <w:rPr>
          <w:rFonts w:ascii="Times New Roman" w:eastAsia="宋体" w:hAnsi="Times New Roman" w:cs="Times New Roman"/>
          <w:szCs w:val="22"/>
        </w:rPr>
        <w:t>架构</w:t>
      </w:r>
      <w:r w:rsidRPr="00B03632">
        <w:rPr>
          <w:rFonts w:ascii="Times New Roman" w:eastAsia="宋体" w:hAnsi="Times New Roman" w:cs="Times New Roman"/>
          <w:szCs w:val="22"/>
        </w:rPr>
        <w:t>“</w:t>
      </w:r>
      <w:r w:rsidRPr="00B03632">
        <w:rPr>
          <w:rFonts w:ascii="Times New Roman" w:eastAsia="宋体" w:hAnsi="Times New Roman" w:cs="Times New Roman"/>
          <w:szCs w:val="22"/>
        </w:rPr>
        <w:t>鲲鹏计算</w:t>
      </w:r>
      <w:r w:rsidRPr="00B03632">
        <w:rPr>
          <w:rFonts w:ascii="Times New Roman" w:eastAsia="宋体" w:hAnsi="Times New Roman" w:cs="Times New Roman"/>
          <w:szCs w:val="22"/>
        </w:rPr>
        <w:t>”</w:t>
      </w:r>
      <w:r w:rsidRPr="00B03632">
        <w:rPr>
          <w:rFonts w:ascii="Times New Roman" w:eastAsia="宋体" w:hAnsi="Times New Roman" w:cs="Times New Roman"/>
          <w:szCs w:val="22"/>
        </w:rPr>
        <w:t>，选择</w:t>
      </w:r>
      <w:r w:rsidRPr="00B03632">
        <w:rPr>
          <w:rFonts w:ascii="Times New Roman" w:eastAsia="宋体" w:hAnsi="Times New Roman" w:cs="Times New Roman"/>
          <w:szCs w:val="22"/>
        </w:rPr>
        <w:t>“</w:t>
      </w:r>
      <w:r w:rsidRPr="00B03632">
        <w:rPr>
          <w:rFonts w:ascii="Times New Roman" w:eastAsia="宋体" w:hAnsi="Times New Roman" w:cs="Times New Roman"/>
          <w:szCs w:val="22"/>
        </w:rPr>
        <w:t>鲲鹏通用计算增强型</w:t>
      </w:r>
      <w:r w:rsidRPr="00B03632">
        <w:rPr>
          <w:rFonts w:ascii="Times New Roman" w:eastAsia="宋体" w:hAnsi="Times New Roman" w:cs="Times New Roman"/>
          <w:szCs w:val="22"/>
        </w:rPr>
        <w:t>”</w:t>
      </w:r>
      <w:r w:rsidRPr="00B03632">
        <w:rPr>
          <w:rFonts w:ascii="Times New Roman" w:eastAsia="宋体" w:hAnsi="Times New Roman" w:cs="Times New Roman"/>
          <w:szCs w:val="22"/>
        </w:rPr>
        <w:t>，</w:t>
      </w:r>
      <w:r w:rsidRPr="00B03632">
        <w:rPr>
          <w:rFonts w:ascii="Times New Roman" w:eastAsia="宋体" w:hAnsi="Times New Roman" w:cs="Times New Roman"/>
          <w:szCs w:val="22"/>
        </w:rPr>
        <w:t>2vCPUs|4GB</w:t>
      </w:r>
      <w:r w:rsidRPr="00B03632">
        <w:rPr>
          <w:rFonts w:ascii="Times New Roman" w:eastAsia="宋体" w:hAnsi="Times New Roman" w:cs="Times New Roman"/>
          <w:szCs w:val="22"/>
        </w:rPr>
        <w:t>，如下图：</w:t>
      </w:r>
    </w:p>
    <w:p w14:paraId="76A297F7" w14:textId="56ACE5C0" w:rsidR="00B03632" w:rsidRPr="00B03632" w:rsidRDefault="00B03632" w:rsidP="00B03632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41F6DCE1" wp14:editId="0E2B537E">
            <wp:extent cx="5274310" cy="211208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0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638C9" w14:textId="77777777" w:rsidR="008917A9" w:rsidRPr="00B03632" w:rsidRDefault="008917A9" w:rsidP="00B03632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B03632">
        <w:rPr>
          <w:rFonts w:ascii="Times New Roman" w:eastAsia="宋体" w:hAnsi="Times New Roman" w:cs="Times New Roman"/>
          <w:szCs w:val="22"/>
        </w:rPr>
        <w:t>配置操作系统和磁盘</w:t>
      </w:r>
    </w:p>
    <w:p w14:paraId="1A4D3570" w14:textId="2101BED9" w:rsidR="008917A9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 w:hint="eastAsia"/>
          <w:szCs w:val="22"/>
        </w:rPr>
        <w:t>选择“公共镜像”，</w:t>
      </w:r>
      <w:r w:rsidRPr="009B208E">
        <w:rPr>
          <w:rFonts w:ascii="Times New Roman" w:eastAsia="宋体" w:hAnsi="Times New Roman" w:cs="Times New Roman"/>
          <w:szCs w:val="22"/>
        </w:rPr>
        <w:t>CentOS7.6</w:t>
      </w:r>
      <w:r w:rsidRPr="009B208E">
        <w:rPr>
          <w:rFonts w:ascii="Times New Roman" w:eastAsia="宋体" w:hAnsi="Times New Roman" w:cs="Times New Roman"/>
          <w:szCs w:val="22"/>
        </w:rPr>
        <w:t>，系统盘建议配置</w:t>
      </w:r>
      <w:r w:rsidRPr="009B208E">
        <w:rPr>
          <w:rFonts w:ascii="Times New Roman" w:eastAsia="宋体" w:hAnsi="Times New Roman" w:cs="Times New Roman"/>
          <w:szCs w:val="22"/>
        </w:rPr>
        <w:t>40GB</w:t>
      </w:r>
      <w:r w:rsidRPr="009B208E">
        <w:rPr>
          <w:rFonts w:ascii="Times New Roman" w:eastAsia="宋体" w:hAnsi="Times New Roman" w:cs="Times New Roman"/>
          <w:szCs w:val="22"/>
        </w:rPr>
        <w:t>，购买数量</w:t>
      </w:r>
      <w:r w:rsidRPr="009B208E">
        <w:rPr>
          <w:rFonts w:ascii="Times New Roman" w:eastAsia="宋体" w:hAnsi="Times New Roman" w:cs="Times New Roman"/>
          <w:szCs w:val="22"/>
        </w:rPr>
        <w:t>4</w:t>
      </w:r>
      <w:r w:rsidRPr="009B208E">
        <w:rPr>
          <w:rFonts w:ascii="Times New Roman" w:eastAsia="宋体" w:hAnsi="Times New Roman" w:cs="Times New Roman"/>
          <w:szCs w:val="22"/>
        </w:rPr>
        <w:t>台，点击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网络配置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，如下图：</w:t>
      </w:r>
    </w:p>
    <w:p w14:paraId="1F07C8EE" w14:textId="7A7E234B" w:rsidR="008917A9" w:rsidRPr="009B208E" w:rsidRDefault="009B208E" w:rsidP="009B208E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1CA18DFD" wp14:editId="2AFB01BB">
            <wp:extent cx="5274310" cy="127283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2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411A1" w14:textId="00A52597" w:rsidR="008917A9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/>
          <w:szCs w:val="22"/>
        </w:rPr>
        <w:t>配置网络，网络选择</w:t>
      </w:r>
      <w:r w:rsidRPr="009B208E">
        <w:rPr>
          <w:rFonts w:ascii="Times New Roman" w:eastAsia="宋体" w:hAnsi="Times New Roman" w:cs="Times New Roman"/>
          <w:szCs w:val="22"/>
        </w:rPr>
        <w:t>“</w:t>
      </w:r>
      <w:proofErr w:type="spellStart"/>
      <w:r w:rsidRPr="009B208E">
        <w:rPr>
          <w:rFonts w:ascii="Times New Roman" w:eastAsia="宋体" w:hAnsi="Times New Roman" w:cs="Times New Roman"/>
          <w:szCs w:val="22"/>
        </w:rPr>
        <w:t>vpc</w:t>
      </w:r>
      <w:proofErr w:type="spellEnd"/>
      <w:r w:rsidRPr="009B208E">
        <w:rPr>
          <w:rFonts w:ascii="Times New Roman" w:eastAsia="宋体" w:hAnsi="Times New Roman" w:cs="Times New Roman"/>
          <w:szCs w:val="22"/>
        </w:rPr>
        <w:t>-default”</w:t>
      </w:r>
      <w:r w:rsidRPr="009B208E">
        <w:rPr>
          <w:rFonts w:ascii="Times New Roman" w:eastAsia="宋体" w:hAnsi="Times New Roman" w:cs="Times New Roman"/>
          <w:szCs w:val="22"/>
        </w:rPr>
        <w:t>，安全组选择</w:t>
      </w:r>
      <w:r w:rsidRPr="009B208E">
        <w:rPr>
          <w:rFonts w:ascii="Times New Roman" w:eastAsia="宋体" w:hAnsi="Times New Roman" w:cs="Times New Roman"/>
          <w:szCs w:val="22"/>
        </w:rPr>
        <w:t>“Sys-default”</w:t>
      </w:r>
      <w:r w:rsidRPr="009B208E">
        <w:rPr>
          <w:rFonts w:ascii="Times New Roman" w:eastAsia="宋体" w:hAnsi="Times New Roman" w:cs="Times New Roman"/>
          <w:szCs w:val="22"/>
        </w:rPr>
        <w:t>，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现在购买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，选择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全动态</w:t>
      </w:r>
      <w:r w:rsidRPr="009B208E">
        <w:rPr>
          <w:rFonts w:ascii="Times New Roman" w:eastAsia="宋体" w:hAnsi="Times New Roman" w:cs="Times New Roman"/>
          <w:szCs w:val="22"/>
        </w:rPr>
        <w:t>BGP”</w:t>
      </w:r>
      <w:r w:rsidRPr="009B208E">
        <w:rPr>
          <w:rFonts w:ascii="Times New Roman" w:eastAsia="宋体" w:hAnsi="Times New Roman" w:cs="Times New Roman"/>
          <w:szCs w:val="22"/>
        </w:rPr>
        <w:t>，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按流量计算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</w:t>
      </w:r>
      <w:r w:rsidRPr="009B208E">
        <w:rPr>
          <w:rFonts w:ascii="Times New Roman" w:eastAsia="宋体" w:hAnsi="Times New Roman" w:cs="Times New Roman"/>
          <w:szCs w:val="22"/>
        </w:rPr>
        <w:t>“5M”</w:t>
      </w:r>
      <w:r w:rsidRPr="009B208E">
        <w:rPr>
          <w:rFonts w:ascii="Times New Roman" w:eastAsia="宋体" w:hAnsi="Times New Roman" w:cs="Times New Roman"/>
          <w:szCs w:val="22"/>
        </w:rPr>
        <w:t>，点击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高级配置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，如下图：</w:t>
      </w:r>
    </w:p>
    <w:p w14:paraId="7F1505AE" w14:textId="756DEA56" w:rsidR="008917A9" w:rsidRPr="009B208E" w:rsidRDefault="009B208E" w:rsidP="009B208E">
      <w:pPr>
        <w:widowControl/>
        <w:spacing w:line="440" w:lineRule="atLeast"/>
        <w:jc w:val="center"/>
        <w:rPr>
          <w:rFonts w:ascii="Times New Roman" w:eastAsia="宋体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4A640189" wp14:editId="40F79723">
            <wp:extent cx="5274310" cy="24172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7ED41" w14:textId="6FD1E99C" w:rsidR="008917A9" w:rsidRPr="009B208E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 w:hint="eastAsia"/>
          <w:szCs w:val="22"/>
        </w:rPr>
        <w:t>点击“申请扩大配额”，简单填写内容</w:t>
      </w:r>
      <w:r w:rsidR="009B208E">
        <w:rPr>
          <w:rFonts w:ascii="Times New Roman" w:eastAsia="宋体" w:hAnsi="Times New Roman" w:cs="Times New Roman" w:hint="eastAsia"/>
          <w:szCs w:val="22"/>
        </w:rPr>
        <w:t>（例如：配额不足，无法购买对应服务，需要申请更多配额）</w:t>
      </w:r>
      <w:r w:rsidRPr="009B208E">
        <w:rPr>
          <w:rFonts w:ascii="Times New Roman" w:eastAsia="宋体" w:hAnsi="Times New Roman" w:cs="Times New Roman" w:hint="eastAsia"/>
          <w:szCs w:val="22"/>
        </w:rPr>
        <w:t>，大约</w:t>
      </w:r>
      <w:r w:rsidRPr="009B208E">
        <w:rPr>
          <w:rFonts w:ascii="Times New Roman" w:eastAsia="宋体" w:hAnsi="Times New Roman" w:cs="Times New Roman" w:hint="eastAsia"/>
          <w:szCs w:val="22"/>
        </w:rPr>
        <w:t>1</w:t>
      </w:r>
      <w:r w:rsidRPr="009B208E">
        <w:rPr>
          <w:rFonts w:ascii="Times New Roman" w:eastAsia="宋体" w:hAnsi="Times New Roman" w:cs="Times New Roman" w:hint="eastAsia"/>
          <w:szCs w:val="22"/>
        </w:rPr>
        <w:t>小时后会分配配额。</w:t>
      </w:r>
    </w:p>
    <w:p w14:paraId="4DA5B8FE" w14:textId="77777777" w:rsidR="008917A9" w:rsidRDefault="008917A9" w:rsidP="008917A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9E92C50" wp14:editId="5155BA19">
            <wp:extent cx="3594100" cy="2171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D511" w14:textId="17FB728B" w:rsidR="008917A9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/>
          <w:szCs w:val="22"/>
        </w:rPr>
        <w:t>配置密码，</w:t>
      </w:r>
      <w:r w:rsidR="00974D36" w:rsidRPr="00974D36">
        <w:rPr>
          <w:rFonts w:ascii="Times New Roman" w:eastAsia="宋体" w:hAnsi="Times New Roman" w:cs="Times New Roman" w:hint="eastAsia"/>
          <w:color w:val="FF0000"/>
          <w:szCs w:val="22"/>
        </w:rPr>
        <w:t>将服务器名称设置为“姓名首字母</w:t>
      </w:r>
      <w:r w:rsidR="00840A2C">
        <w:rPr>
          <w:rFonts w:ascii="Times New Roman" w:eastAsia="宋体" w:hAnsi="Times New Roman" w:cs="Times New Roman"/>
          <w:color w:val="FF0000"/>
          <w:szCs w:val="22"/>
        </w:rPr>
        <w:t>-</w:t>
      </w:r>
      <w:r w:rsidR="00974D36" w:rsidRPr="00974D36">
        <w:rPr>
          <w:rFonts w:ascii="Times New Roman" w:eastAsia="宋体" w:hAnsi="Times New Roman" w:cs="Times New Roman" w:hint="eastAsia"/>
          <w:color w:val="FF0000"/>
          <w:szCs w:val="22"/>
        </w:rPr>
        <w:t>学号”，例如：</w:t>
      </w:r>
      <w:r w:rsidR="00CD76E1">
        <w:rPr>
          <w:rFonts w:ascii="Times New Roman" w:eastAsia="宋体" w:hAnsi="Times New Roman" w:cs="Times New Roman"/>
          <w:color w:val="FF0000"/>
          <w:szCs w:val="22"/>
        </w:rPr>
        <w:t>xyz</w:t>
      </w:r>
      <w:r w:rsidR="00840A2C">
        <w:rPr>
          <w:rFonts w:ascii="Times New Roman" w:eastAsia="宋体" w:hAnsi="Times New Roman" w:cs="Times New Roman"/>
          <w:color w:val="FF0000"/>
          <w:szCs w:val="22"/>
        </w:rPr>
        <w:t>-</w:t>
      </w:r>
      <w:r w:rsidR="00974D36" w:rsidRPr="00974D36">
        <w:rPr>
          <w:rFonts w:ascii="Times New Roman" w:eastAsia="宋体" w:hAnsi="Times New Roman" w:cs="Times New Roman"/>
          <w:color w:val="FF0000"/>
          <w:szCs w:val="22"/>
        </w:rPr>
        <w:t>202</w:t>
      </w:r>
      <w:r w:rsidR="00CD76E1">
        <w:rPr>
          <w:rFonts w:ascii="Times New Roman" w:eastAsia="宋体" w:hAnsi="Times New Roman" w:cs="Times New Roman"/>
          <w:color w:val="FF0000"/>
          <w:szCs w:val="22"/>
        </w:rPr>
        <w:t>2</w:t>
      </w:r>
      <w:r w:rsidR="00974D36" w:rsidRPr="00974D36">
        <w:rPr>
          <w:rFonts w:ascii="Times New Roman" w:eastAsia="宋体" w:hAnsi="Times New Roman" w:cs="Times New Roman"/>
          <w:color w:val="FF0000"/>
          <w:szCs w:val="22"/>
        </w:rPr>
        <w:t>140808</w:t>
      </w:r>
      <w:r w:rsidRPr="009B208E">
        <w:rPr>
          <w:rFonts w:ascii="Times New Roman" w:eastAsia="宋体" w:hAnsi="Times New Roman" w:cs="Times New Roman" w:hint="eastAsia"/>
          <w:szCs w:val="22"/>
        </w:rPr>
        <w:t>，</w:t>
      </w:r>
      <w:r w:rsidRPr="009B208E">
        <w:rPr>
          <w:rFonts w:ascii="Times New Roman" w:eastAsia="宋体" w:hAnsi="Times New Roman" w:cs="Times New Roman"/>
          <w:szCs w:val="22"/>
        </w:rPr>
        <w:t>自行设置</w:t>
      </w:r>
      <w:r w:rsidRPr="009B208E">
        <w:rPr>
          <w:rFonts w:ascii="Times New Roman" w:eastAsia="宋体" w:hAnsi="Times New Roman" w:cs="Times New Roman"/>
          <w:szCs w:val="22"/>
        </w:rPr>
        <w:t>root</w:t>
      </w:r>
      <w:r w:rsidRPr="009B208E">
        <w:rPr>
          <w:rFonts w:ascii="Times New Roman" w:eastAsia="宋体" w:hAnsi="Times New Roman" w:cs="Times New Roman"/>
          <w:szCs w:val="22"/>
        </w:rPr>
        <w:t>登录密码，云备份选择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暂不购买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，点击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确认配置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，点中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我已经阅读并同意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，点击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立即购买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，如下图：</w:t>
      </w:r>
    </w:p>
    <w:p w14:paraId="2618E37D" w14:textId="0236E423" w:rsidR="008917A9" w:rsidRPr="009B208E" w:rsidRDefault="009B208E" w:rsidP="009B208E">
      <w:pPr>
        <w:widowControl/>
        <w:spacing w:line="440" w:lineRule="atLeast"/>
        <w:jc w:val="center"/>
        <w:rPr>
          <w:rFonts w:ascii="Times New Roman" w:eastAsia="宋体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7CFBB16C" wp14:editId="22391066">
            <wp:extent cx="5274310" cy="236453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DC04FC" w14:textId="77777777" w:rsidR="008917A9" w:rsidRPr="009B208E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 w:hint="eastAsia"/>
          <w:szCs w:val="22"/>
        </w:rPr>
        <w:t>注：本次需购买</w:t>
      </w:r>
      <w:r w:rsidRPr="009B208E">
        <w:rPr>
          <w:rFonts w:ascii="Times New Roman" w:eastAsia="宋体" w:hAnsi="Times New Roman" w:cs="Times New Roman"/>
          <w:szCs w:val="22"/>
        </w:rPr>
        <w:t>4</w:t>
      </w:r>
      <w:r w:rsidRPr="009B208E">
        <w:rPr>
          <w:rFonts w:ascii="Times New Roman" w:eastAsia="宋体" w:hAnsi="Times New Roman" w:cs="Times New Roman"/>
          <w:szCs w:val="22"/>
        </w:rPr>
        <w:t>个</w:t>
      </w:r>
      <w:r w:rsidRPr="009B208E">
        <w:rPr>
          <w:rFonts w:ascii="Times New Roman" w:eastAsia="宋体" w:hAnsi="Times New Roman" w:cs="Times New Roman"/>
          <w:szCs w:val="22"/>
        </w:rPr>
        <w:t>ECS</w:t>
      </w:r>
      <w:r w:rsidRPr="009B208E">
        <w:rPr>
          <w:rFonts w:ascii="Times New Roman" w:eastAsia="宋体" w:hAnsi="Times New Roman" w:cs="Times New Roman"/>
          <w:szCs w:val="22"/>
        </w:rPr>
        <w:t>，每个</w:t>
      </w:r>
      <w:r w:rsidRPr="009B208E">
        <w:rPr>
          <w:rFonts w:ascii="Times New Roman" w:eastAsia="宋体" w:hAnsi="Times New Roman" w:cs="Times New Roman"/>
          <w:szCs w:val="22"/>
        </w:rPr>
        <w:t>ECS</w:t>
      </w:r>
      <w:r w:rsidRPr="009B208E">
        <w:rPr>
          <w:rFonts w:ascii="Times New Roman" w:eastAsia="宋体" w:hAnsi="Times New Roman" w:cs="Times New Roman"/>
          <w:szCs w:val="22"/>
        </w:rPr>
        <w:t>规格相同，其中</w:t>
      </w:r>
      <w:r w:rsidRPr="009B208E">
        <w:rPr>
          <w:rFonts w:ascii="Times New Roman" w:eastAsia="宋体" w:hAnsi="Times New Roman" w:cs="Times New Roman"/>
          <w:szCs w:val="22"/>
        </w:rPr>
        <w:t>1</w:t>
      </w:r>
      <w:r w:rsidRPr="009B208E">
        <w:rPr>
          <w:rFonts w:ascii="Times New Roman" w:eastAsia="宋体" w:hAnsi="Times New Roman" w:cs="Times New Roman"/>
          <w:szCs w:val="22"/>
        </w:rPr>
        <w:t>个主节点、</w:t>
      </w:r>
      <w:r w:rsidRPr="009B208E">
        <w:rPr>
          <w:rFonts w:ascii="Times New Roman" w:eastAsia="宋体" w:hAnsi="Times New Roman" w:cs="Times New Roman"/>
          <w:szCs w:val="22"/>
        </w:rPr>
        <w:t>3</w:t>
      </w:r>
      <w:r w:rsidRPr="009B208E">
        <w:rPr>
          <w:rFonts w:ascii="Times New Roman" w:eastAsia="宋体" w:hAnsi="Times New Roman" w:cs="Times New Roman"/>
          <w:szCs w:val="22"/>
        </w:rPr>
        <w:t>个从节点。</w:t>
      </w:r>
    </w:p>
    <w:p w14:paraId="4AB7F177" w14:textId="4F9CF436" w:rsidR="008917A9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/>
          <w:szCs w:val="22"/>
        </w:rPr>
        <w:t>点击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我已经阅读并同意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，可以点击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返回云服务器列表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，创建过程需要等待几分钟。</w:t>
      </w:r>
    </w:p>
    <w:p w14:paraId="53519A07" w14:textId="2826AB68" w:rsidR="009B208E" w:rsidRPr="009B208E" w:rsidRDefault="009B208E" w:rsidP="009B208E">
      <w:pPr>
        <w:widowControl/>
        <w:spacing w:line="440" w:lineRule="atLeast"/>
        <w:jc w:val="center"/>
        <w:rPr>
          <w:rFonts w:ascii="Times New Roman" w:eastAsia="宋体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6E8A7777" wp14:editId="51160365">
            <wp:extent cx="3518122" cy="1354096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885" cy="1359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B74BBC" w14:textId="09063E9E" w:rsidR="008917A9" w:rsidRDefault="008917A9" w:rsidP="008917A9">
      <w:pPr>
        <w:pStyle w:val="11"/>
      </w:pPr>
    </w:p>
    <w:p w14:paraId="4BE1152E" w14:textId="224B7B1E" w:rsidR="008917A9" w:rsidRPr="00AA645A" w:rsidRDefault="009B208E" w:rsidP="00AA645A">
      <w:pPr>
        <w:pStyle w:val="30"/>
        <w:rPr>
          <w:rStyle w:val="23"/>
        </w:rPr>
      </w:pPr>
      <w:bookmarkStart w:id="3" w:name="_Toc57846516"/>
      <w:r w:rsidRPr="00AA645A">
        <w:rPr>
          <w:rStyle w:val="23"/>
          <w:rFonts w:hint="eastAsia"/>
        </w:rPr>
        <w:t>3</w:t>
      </w:r>
      <w:r w:rsidRPr="00AA645A">
        <w:rPr>
          <w:rStyle w:val="23"/>
        </w:rPr>
        <w:t xml:space="preserve">.2 </w:t>
      </w:r>
      <w:r w:rsidR="008917A9" w:rsidRPr="00AA645A">
        <w:rPr>
          <w:rStyle w:val="23"/>
          <w:rFonts w:hint="eastAsia"/>
        </w:rPr>
        <w:t>购</w:t>
      </w:r>
      <w:r w:rsidR="008917A9" w:rsidRPr="00AA645A">
        <w:rPr>
          <w:rStyle w:val="23"/>
        </w:rPr>
        <w:t>买</w:t>
      </w:r>
      <w:r w:rsidR="008917A9" w:rsidRPr="00AA645A">
        <w:rPr>
          <w:rStyle w:val="23"/>
        </w:rPr>
        <w:t>OBS</w:t>
      </w:r>
      <w:bookmarkEnd w:id="3"/>
    </w:p>
    <w:p w14:paraId="14F67428" w14:textId="2B4B03B9" w:rsidR="008917A9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/>
          <w:szCs w:val="22"/>
        </w:rPr>
        <w:t>进入控制台，选择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对象存储服务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，如下图：</w:t>
      </w:r>
    </w:p>
    <w:p w14:paraId="4DD2F254" w14:textId="1582AAE3" w:rsidR="008917A9" w:rsidRPr="009B208E" w:rsidRDefault="009B208E" w:rsidP="009B208E">
      <w:pPr>
        <w:widowControl/>
        <w:spacing w:line="440" w:lineRule="atLeast"/>
        <w:jc w:val="center"/>
        <w:rPr>
          <w:rFonts w:ascii="Times New Roman" w:eastAsia="宋体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0C9FA076" wp14:editId="6BD640D9">
            <wp:extent cx="5274310" cy="268150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A76B84" w14:textId="77777777" w:rsidR="008917A9" w:rsidRPr="009B208E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/>
          <w:szCs w:val="22"/>
        </w:rPr>
        <w:t>选择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创建桶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，如下图：</w:t>
      </w:r>
    </w:p>
    <w:p w14:paraId="21D4691E" w14:textId="54DF2608" w:rsidR="008917A9" w:rsidRDefault="009B208E" w:rsidP="009B208E">
      <w:pPr>
        <w:pStyle w:val="11"/>
        <w:ind w:left="0"/>
        <w:jc w:val="center"/>
      </w:pPr>
      <w:r>
        <w:rPr>
          <w:noProof/>
        </w:rPr>
        <w:drawing>
          <wp:inline distT="0" distB="0" distL="0" distR="0" wp14:anchorId="0FC2E04B" wp14:editId="6E49FEEF">
            <wp:extent cx="5274310" cy="160158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1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D16648" w14:textId="15DC41C1" w:rsidR="008917A9" w:rsidRPr="009B208E" w:rsidRDefault="00391473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74D36">
        <w:rPr>
          <w:rFonts w:ascii="Times New Roman" w:eastAsia="宋体" w:hAnsi="Times New Roman" w:cs="Times New Roman" w:hint="eastAsia"/>
          <w:color w:val="FF0000"/>
          <w:szCs w:val="22"/>
        </w:rPr>
        <w:t>将</w:t>
      </w:r>
      <w:r>
        <w:rPr>
          <w:rFonts w:ascii="Times New Roman" w:eastAsia="宋体" w:hAnsi="Times New Roman" w:cs="Times New Roman" w:hint="eastAsia"/>
          <w:color w:val="FF0000"/>
          <w:szCs w:val="22"/>
        </w:rPr>
        <w:t>桶</w:t>
      </w:r>
      <w:r w:rsidRPr="00974D36">
        <w:rPr>
          <w:rFonts w:ascii="Times New Roman" w:eastAsia="宋体" w:hAnsi="Times New Roman" w:cs="Times New Roman" w:hint="eastAsia"/>
          <w:color w:val="FF0000"/>
          <w:szCs w:val="22"/>
        </w:rPr>
        <w:t>名称设置为“姓名首字母</w:t>
      </w:r>
      <w:r w:rsidR="00840A2C">
        <w:rPr>
          <w:rFonts w:ascii="Times New Roman" w:eastAsia="宋体" w:hAnsi="Times New Roman" w:cs="Times New Roman"/>
          <w:color w:val="FF0000"/>
          <w:szCs w:val="22"/>
        </w:rPr>
        <w:t>-</w:t>
      </w:r>
      <w:r w:rsidRPr="00974D36">
        <w:rPr>
          <w:rFonts w:ascii="Times New Roman" w:eastAsia="宋体" w:hAnsi="Times New Roman" w:cs="Times New Roman" w:hint="eastAsia"/>
          <w:color w:val="FF0000"/>
          <w:szCs w:val="22"/>
        </w:rPr>
        <w:t>学号”，例如：</w:t>
      </w:r>
      <w:r w:rsidR="00CD76E1">
        <w:rPr>
          <w:rFonts w:ascii="Times New Roman" w:eastAsia="宋体" w:hAnsi="Times New Roman" w:cs="Times New Roman"/>
          <w:color w:val="FF0000"/>
          <w:szCs w:val="22"/>
        </w:rPr>
        <w:t>xyz-</w:t>
      </w:r>
      <w:r w:rsidR="00CD76E1" w:rsidRPr="00974D36">
        <w:rPr>
          <w:rFonts w:ascii="Times New Roman" w:eastAsia="宋体" w:hAnsi="Times New Roman" w:cs="Times New Roman"/>
          <w:color w:val="FF0000"/>
          <w:szCs w:val="22"/>
        </w:rPr>
        <w:t>202</w:t>
      </w:r>
      <w:r w:rsidR="00CD76E1">
        <w:rPr>
          <w:rFonts w:ascii="Times New Roman" w:eastAsia="宋体" w:hAnsi="Times New Roman" w:cs="Times New Roman"/>
          <w:color w:val="FF0000"/>
          <w:szCs w:val="22"/>
        </w:rPr>
        <w:t>2</w:t>
      </w:r>
      <w:r w:rsidR="00CD76E1" w:rsidRPr="00974D36">
        <w:rPr>
          <w:rFonts w:ascii="Times New Roman" w:eastAsia="宋体" w:hAnsi="Times New Roman" w:cs="Times New Roman"/>
          <w:color w:val="FF0000"/>
          <w:szCs w:val="22"/>
        </w:rPr>
        <w:t>140808</w:t>
      </w:r>
      <w:r w:rsidR="008917A9" w:rsidRPr="009B208E">
        <w:rPr>
          <w:rFonts w:ascii="Times New Roman" w:eastAsia="宋体" w:hAnsi="Times New Roman" w:cs="Times New Roman"/>
          <w:szCs w:val="22"/>
        </w:rPr>
        <w:t>，选择</w:t>
      </w:r>
      <w:r w:rsidR="008917A9" w:rsidRPr="009B208E">
        <w:rPr>
          <w:rFonts w:ascii="Times New Roman" w:eastAsia="宋体" w:hAnsi="Times New Roman" w:cs="Times New Roman"/>
          <w:szCs w:val="22"/>
        </w:rPr>
        <w:t>“</w:t>
      </w:r>
      <w:r w:rsidR="008917A9" w:rsidRPr="009B208E">
        <w:rPr>
          <w:rFonts w:ascii="Times New Roman" w:eastAsia="宋体" w:hAnsi="Times New Roman" w:cs="Times New Roman"/>
          <w:szCs w:val="22"/>
        </w:rPr>
        <w:t>标准存储</w:t>
      </w:r>
      <w:r w:rsidR="008917A9" w:rsidRPr="009B208E">
        <w:rPr>
          <w:rFonts w:ascii="Times New Roman" w:eastAsia="宋体" w:hAnsi="Times New Roman" w:cs="Times New Roman"/>
          <w:szCs w:val="22"/>
        </w:rPr>
        <w:t>”</w:t>
      </w:r>
      <w:r w:rsidR="008917A9" w:rsidRPr="009B208E">
        <w:rPr>
          <w:rFonts w:ascii="Times New Roman" w:eastAsia="宋体" w:hAnsi="Times New Roman" w:cs="Times New Roman"/>
          <w:szCs w:val="22"/>
        </w:rPr>
        <w:t>，点击</w:t>
      </w:r>
      <w:r w:rsidR="008917A9" w:rsidRPr="009B208E">
        <w:rPr>
          <w:rFonts w:ascii="Times New Roman" w:eastAsia="宋体" w:hAnsi="Times New Roman" w:cs="Times New Roman"/>
          <w:szCs w:val="22"/>
        </w:rPr>
        <w:t>“</w:t>
      </w:r>
      <w:r w:rsidR="008917A9" w:rsidRPr="009B208E">
        <w:rPr>
          <w:rFonts w:ascii="Times New Roman" w:eastAsia="宋体" w:hAnsi="Times New Roman" w:cs="Times New Roman"/>
          <w:szCs w:val="22"/>
        </w:rPr>
        <w:t>立即创建</w:t>
      </w:r>
      <w:r w:rsidR="008917A9" w:rsidRPr="009B208E">
        <w:rPr>
          <w:rFonts w:ascii="Times New Roman" w:eastAsia="宋体" w:hAnsi="Times New Roman" w:cs="Times New Roman"/>
          <w:szCs w:val="22"/>
        </w:rPr>
        <w:t>”</w:t>
      </w:r>
      <w:r w:rsidR="008917A9" w:rsidRPr="009B208E">
        <w:rPr>
          <w:rFonts w:ascii="Times New Roman" w:eastAsia="宋体" w:hAnsi="Times New Roman" w:cs="Times New Roman"/>
          <w:szCs w:val="22"/>
        </w:rPr>
        <w:t>，如下图：</w:t>
      </w:r>
    </w:p>
    <w:p w14:paraId="384DD5D0" w14:textId="6501BE5B" w:rsidR="008917A9" w:rsidRPr="00832B45" w:rsidRDefault="009B208E" w:rsidP="00974D36">
      <w:pPr>
        <w:pStyle w:val="11"/>
        <w:ind w:left="0"/>
        <w:jc w:val="center"/>
      </w:pPr>
      <w:r>
        <w:rPr>
          <w:noProof/>
        </w:rPr>
        <w:drawing>
          <wp:inline distT="0" distB="0" distL="0" distR="0" wp14:anchorId="0EF099AE" wp14:editId="29E97F7E">
            <wp:extent cx="5274310" cy="203020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05791" w14:textId="68CF010A" w:rsidR="008917A9" w:rsidRDefault="009B208E" w:rsidP="00974D36">
      <w:pPr>
        <w:pStyle w:val="11"/>
        <w:ind w:left="0"/>
        <w:jc w:val="center"/>
      </w:pPr>
      <w:r>
        <w:rPr>
          <w:noProof/>
        </w:rPr>
        <w:lastRenderedPageBreak/>
        <w:drawing>
          <wp:inline distT="0" distB="0" distL="0" distR="0" wp14:anchorId="6867D7BD" wp14:editId="6E41335F">
            <wp:extent cx="5274310" cy="2487976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C28B3" w14:textId="794C6BCF" w:rsidR="008917A9" w:rsidRPr="009B208E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/>
          <w:szCs w:val="22"/>
        </w:rPr>
        <w:t>选择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创建并行文件系统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</w:t>
      </w:r>
      <w:r w:rsidR="000670ED" w:rsidRPr="000670ED">
        <w:rPr>
          <w:rFonts w:ascii="Times New Roman" w:eastAsia="宋体" w:hAnsi="Times New Roman" w:cs="Times New Roman" w:hint="eastAsia"/>
          <w:color w:val="FF0000"/>
          <w:szCs w:val="22"/>
        </w:rPr>
        <w:t xml:space="preserve"> </w:t>
      </w:r>
      <w:r w:rsidR="000670ED" w:rsidRPr="00974D36">
        <w:rPr>
          <w:rFonts w:ascii="Times New Roman" w:eastAsia="宋体" w:hAnsi="Times New Roman" w:cs="Times New Roman" w:hint="eastAsia"/>
          <w:color w:val="FF0000"/>
          <w:szCs w:val="22"/>
        </w:rPr>
        <w:t>将</w:t>
      </w:r>
      <w:r w:rsidR="000670ED">
        <w:rPr>
          <w:rFonts w:ascii="Times New Roman" w:eastAsia="宋体" w:hAnsi="Times New Roman" w:cs="Times New Roman" w:hint="eastAsia"/>
          <w:color w:val="FF0000"/>
          <w:szCs w:val="22"/>
        </w:rPr>
        <w:t>文件系统</w:t>
      </w:r>
      <w:r w:rsidR="000670ED" w:rsidRPr="00974D36">
        <w:rPr>
          <w:rFonts w:ascii="Times New Roman" w:eastAsia="宋体" w:hAnsi="Times New Roman" w:cs="Times New Roman" w:hint="eastAsia"/>
          <w:color w:val="FF0000"/>
          <w:szCs w:val="22"/>
        </w:rPr>
        <w:t>名称设置为“姓名首字母</w:t>
      </w:r>
      <w:r w:rsidR="00840A2C">
        <w:rPr>
          <w:rFonts w:ascii="Times New Roman" w:eastAsia="宋体" w:hAnsi="Times New Roman" w:cs="Times New Roman"/>
          <w:color w:val="FF0000"/>
          <w:szCs w:val="22"/>
        </w:rPr>
        <w:t>-</w:t>
      </w:r>
      <w:r w:rsidR="000670ED" w:rsidRPr="00974D36">
        <w:rPr>
          <w:rFonts w:ascii="Times New Roman" w:eastAsia="宋体" w:hAnsi="Times New Roman" w:cs="Times New Roman" w:hint="eastAsia"/>
          <w:color w:val="FF0000"/>
          <w:szCs w:val="22"/>
        </w:rPr>
        <w:t>学号”，例如：</w:t>
      </w:r>
      <w:r w:rsidR="00C22C71">
        <w:rPr>
          <w:rFonts w:ascii="Times New Roman" w:eastAsia="宋体" w:hAnsi="Times New Roman" w:cs="Times New Roman"/>
          <w:color w:val="FF0000"/>
          <w:szCs w:val="22"/>
        </w:rPr>
        <w:t>xyz-</w:t>
      </w:r>
      <w:r w:rsidR="00C22C71" w:rsidRPr="00974D36">
        <w:rPr>
          <w:rFonts w:ascii="Times New Roman" w:eastAsia="宋体" w:hAnsi="Times New Roman" w:cs="Times New Roman"/>
          <w:color w:val="FF0000"/>
          <w:szCs w:val="22"/>
        </w:rPr>
        <w:t>202</w:t>
      </w:r>
      <w:r w:rsidR="00C22C71">
        <w:rPr>
          <w:rFonts w:ascii="Times New Roman" w:eastAsia="宋体" w:hAnsi="Times New Roman" w:cs="Times New Roman"/>
          <w:color w:val="FF0000"/>
          <w:szCs w:val="22"/>
        </w:rPr>
        <w:t>2</w:t>
      </w:r>
      <w:r w:rsidR="00C22C71" w:rsidRPr="00974D36">
        <w:rPr>
          <w:rFonts w:ascii="Times New Roman" w:eastAsia="宋体" w:hAnsi="Times New Roman" w:cs="Times New Roman"/>
          <w:color w:val="FF0000"/>
          <w:szCs w:val="22"/>
        </w:rPr>
        <w:t>140808</w:t>
      </w:r>
      <w:r w:rsidR="00000043">
        <w:rPr>
          <w:rFonts w:ascii="Times New Roman" w:eastAsia="宋体" w:hAnsi="Times New Roman" w:cs="Times New Roman" w:hint="eastAsia"/>
          <w:color w:val="FF0000"/>
          <w:szCs w:val="22"/>
        </w:rPr>
        <w:t>（如重名可</w:t>
      </w:r>
      <w:proofErr w:type="gramStart"/>
      <w:r w:rsidR="00000043">
        <w:rPr>
          <w:rFonts w:ascii="Times New Roman" w:eastAsia="宋体" w:hAnsi="Times New Roman" w:cs="Times New Roman" w:hint="eastAsia"/>
          <w:color w:val="FF0000"/>
          <w:szCs w:val="22"/>
        </w:rPr>
        <w:t>在学号</w:t>
      </w:r>
      <w:proofErr w:type="gramEnd"/>
      <w:r w:rsidR="00000043">
        <w:rPr>
          <w:rFonts w:ascii="Times New Roman" w:eastAsia="宋体" w:hAnsi="Times New Roman" w:cs="Times New Roman" w:hint="eastAsia"/>
          <w:color w:val="FF0000"/>
          <w:szCs w:val="22"/>
        </w:rPr>
        <w:t>后自行加后缀）</w:t>
      </w:r>
      <w:r w:rsidRPr="009B208E">
        <w:rPr>
          <w:rFonts w:ascii="Times New Roman" w:eastAsia="宋体" w:hAnsi="Times New Roman" w:cs="Times New Roman"/>
          <w:szCs w:val="22"/>
        </w:rPr>
        <w:t>，点击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自定义立即创建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，如下图：</w:t>
      </w:r>
    </w:p>
    <w:p w14:paraId="62B21864" w14:textId="5B69A6C7" w:rsidR="008917A9" w:rsidRPr="00832B45" w:rsidRDefault="009B208E" w:rsidP="00974D36">
      <w:pPr>
        <w:pStyle w:val="11"/>
        <w:ind w:left="0"/>
        <w:jc w:val="center"/>
      </w:pPr>
      <w:r>
        <w:rPr>
          <w:noProof/>
        </w:rPr>
        <w:drawing>
          <wp:inline distT="0" distB="0" distL="0" distR="0" wp14:anchorId="7F300E22" wp14:editId="71D0E077">
            <wp:extent cx="5274310" cy="873986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39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5EAB76" w14:textId="6FDE8E62" w:rsidR="008917A9" w:rsidRPr="009B208E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/>
          <w:szCs w:val="22"/>
        </w:rPr>
        <w:t>进入创建的</w:t>
      </w:r>
      <w:r w:rsidRPr="009B208E">
        <w:rPr>
          <w:rFonts w:ascii="Times New Roman" w:eastAsia="宋体" w:hAnsi="Times New Roman" w:cs="Times New Roman"/>
          <w:szCs w:val="22"/>
        </w:rPr>
        <w:t>OBS</w:t>
      </w:r>
      <w:r w:rsidRPr="009B208E">
        <w:rPr>
          <w:rFonts w:ascii="Times New Roman" w:eastAsia="宋体" w:hAnsi="Times New Roman" w:cs="Times New Roman"/>
          <w:szCs w:val="22"/>
        </w:rPr>
        <w:t>桶，如下图：</w:t>
      </w:r>
    </w:p>
    <w:p w14:paraId="7BE4C6B9" w14:textId="235A6F0D" w:rsidR="008917A9" w:rsidRPr="00832B45" w:rsidRDefault="008D37AD" w:rsidP="00974D36">
      <w:pPr>
        <w:pStyle w:val="11"/>
        <w:ind w:left="0"/>
        <w:jc w:val="center"/>
      </w:pPr>
      <w:r w:rsidRPr="008D37AD">
        <w:rPr>
          <w:noProof/>
        </w:rPr>
        <w:drawing>
          <wp:inline distT="0" distB="0" distL="0" distR="0" wp14:anchorId="5F630197" wp14:editId="40A65F9C">
            <wp:extent cx="5274310" cy="1024890"/>
            <wp:effectExtent l="0" t="0" r="2540" b="3810"/>
            <wp:docPr id="35" name="图片 3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21DF" w14:textId="6109A60C" w:rsidR="00344C85" w:rsidRPr="00344C85" w:rsidRDefault="005715CB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 w:hint="eastAsia"/>
          <w:szCs w:val="22"/>
        </w:rPr>
        <w:t>对创建的</w:t>
      </w:r>
      <w:proofErr w:type="gramStart"/>
      <w:r>
        <w:rPr>
          <w:rFonts w:ascii="Times New Roman" w:eastAsia="宋体" w:hAnsi="Times New Roman" w:cs="Times New Roman" w:hint="eastAsia"/>
          <w:szCs w:val="22"/>
        </w:rPr>
        <w:t>桶</w:t>
      </w:r>
      <w:r w:rsidR="00344C85">
        <w:rPr>
          <w:rFonts w:ascii="Times New Roman" w:eastAsia="宋体" w:hAnsi="Times New Roman" w:cs="Times New Roman" w:hint="eastAsia"/>
          <w:szCs w:val="22"/>
        </w:rPr>
        <w:t>进行</w:t>
      </w:r>
      <w:proofErr w:type="gramEnd"/>
      <w:r w:rsidR="00344C85">
        <w:rPr>
          <w:rFonts w:ascii="Times New Roman" w:eastAsia="宋体" w:hAnsi="Times New Roman" w:cs="Times New Roman" w:hint="eastAsia"/>
          <w:szCs w:val="22"/>
        </w:rPr>
        <w:t>截图（需要完整显示学号）</w:t>
      </w:r>
    </w:p>
    <w:p w14:paraId="12A8A6E3" w14:textId="74061302" w:rsidR="008917A9" w:rsidRPr="009B208E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/>
          <w:szCs w:val="22"/>
        </w:rPr>
        <w:t>复制该参数，保存到本地文档，如下图：</w:t>
      </w:r>
    </w:p>
    <w:p w14:paraId="6B1719B8" w14:textId="11D7DDE8" w:rsidR="008917A9" w:rsidRPr="00832B45" w:rsidRDefault="009B208E" w:rsidP="00974D36">
      <w:pPr>
        <w:pStyle w:val="11"/>
        <w:ind w:left="0"/>
        <w:jc w:val="center"/>
      </w:pPr>
      <w:r>
        <w:rPr>
          <w:noProof/>
        </w:rPr>
        <w:lastRenderedPageBreak/>
        <w:drawing>
          <wp:inline distT="0" distB="0" distL="0" distR="0" wp14:anchorId="2168D9C9" wp14:editId="5B80B853">
            <wp:extent cx="5274310" cy="330303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3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29E14" w14:textId="724671BC" w:rsidR="008917A9" w:rsidRPr="009B208E" w:rsidRDefault="009E79FD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 w:hint="eastAsia"/>
          <w:szCs w:val="22"/>
        </w:rPr>
        <w:t>接下来</w:t>
      </w:r>
      <w:r w:rsidR="008917A9" w:rsidRPr="009B208E">
        <w:rPr>
          <w:rFonts w:ascii="Times New Roman" w:eastAsia="宋体" w:hAnsi="Times New Roman" w:cs="Times New Roman"/>
          <w:szCs w:val="22"/>
        </w:rPr>
        <w:t>获取</w:t>
      </w:r>
      <w:r w:rsidR="008917A9" w:rsidRPr="009B208E">
        <w:rPr>
          <w:rFonts w:ascii="Times New Roman" w:eastAsia="宋体" w:hAnsi="Times New Roman" w:cs="Times New Roman"/>
          <w:szCs w:val="22"/>
        </w:rPr>
        <w:t>AK/SK</w:t>
      </w:r>
      <w:r w:rsidR="008917A9" w:rsidRPr="009B208E">
        <w:rPr>
          <w:rFonts w:ascii="Times New Roman" w:eastAsia="宋体" w:hAnsi="Times New Roman" w:cs="Times New Roman"/>
          <w:szCs w:val="22"/>
        </w:rPr>
        <w:t>，点击</w:t>
      </w:r>
      <w:r w:rsidR="008917A9" w:rsidRPr="009B208E">
        <w:rPr>
          <w:rFonts w:ascii="Times New Roman" w:eastAsia="宋体" w:hAnsi="Times New Roman" w:cs="Times New Roman"/>
          <w:szCs w:val="22"/>
        </w:rPr>
        <w:t>“</w:t>
      </w:r>
      <w:r w:rsidR="008917A9" w:rsidRPr="009B208E">
        <w:rPr>
          <w:rFonts w:ascii="Times New Roman" w:eastAsia="宋体" w:hAnsi="Times New Roman" w:cs="Times New Roman"/>
          <w:szCs w:val="22"/>
        </w:rPr>
        <w:t>我的凭证</w:t>
      </w:r>
      <w:r w:rsidR="008917A9" w:rsidRPr="009B208E">
        <w:rPr>
          <w:rFonts w:ascii="Times New Roman" w:eastAsia="宋体" w:hAnsi="Times New Roman" w:cs="Times New Roman"/>
          <w:szCs w:val="22"/>
        </w:rPr>
        <w:t>”</w:t>
      </w:r>
      <w:r w:rsidR="008917A9" w:rsidRPr="009B208E">
        <w:rPr>
          <w:rFonts w:ascii="Times New Roman" w:eastAsia="宋体" w:hAnsi="Times New Roman" w:cs="Times New Roman"/>
          <w:szCs w:val="22"/>
        </w:rPr>
        <w:t>，选择</w:t>
      </w:r>
      <w:r w:rsidR="008917A9" w:rsidRPr="009B208E">
        <w:rPr>
          <w:rFonts w:ascii="Times New Roman" w:eastAsia="宋体" w:hAnsi="Times New Roman" w:cs="Times New Roman"/>
          <w:szCs w:val="22"/>
        </w:rPr>
        <w:t>“</w:t>
      </w:r>
      <w:r w:rsidR="008917A9" w:rsidRPr="009B208E">
        <w:rPr>
          <w:rFonts w:ascii="Times New Roman" w:eastAsia="宋体" w:hAnsi="Times New Roman" w:cs="Times New Roman"/>
          <w:szCs w:val="22"/>
        </w:rPr>
        <w:t>访问秘钥</w:t>
      </w:r>
      <w:r w:rsidR="008917A9" w:rsidRPr="009B208E">
        <w:rPr>
          <w:rFonts w:ascii="Times New Roman" w:eastAsia="宋体" w:hAnsi="Times New Roman" w:cs="Times New Roman"/>
          <w:szCs w:val="22"/>
        </w:rPr>
        <w:t>”,</w:t>
      </w:r>
      <w:r w:rsidR="008917A9" w:rsidRPr="009B208E">
        <w:rPr>
          <w:rFonts w:ascii="Times New Roman" w:eastAsia="宋体" w:hAnsi="Times New Roman" w:cs="Times New Roman"/>
          <w:szCs w:val="22"/>
        </w:rPr>
        <w:t>如下图：</w:t>
      </w:r>
    </w:p>
    <w:p w14:paraId="46B75762" w14:textId="53BDD227" w:rsidR="008917A9" w:rsidRPr="00832B45" w:rsidRDefault="00460638" w:rsidP="00974D36">
      <w:pPr>
        <w:pStyle w:val="11"/>
        <w:ind w:left="0"/>
        <w:jc w:val="center"/>
      </w:pPr>
      <w:r w:rsidRPr="00460638">
        <w:rPr>
          <w:noProof/>
        </w:rPr>
        <w:drawing>
          <wp:inline distT="0" distB="0" distL="0" distR="0" wp14:anchorId="3433F377" wp14:editId="66C9F243">
            <wp:extent cx="5274310" cy="1553845"/>
            <wp:effectExtent l="0" t="0" r="2540" b="8255"/>
            <wp:docPr id="38" name="图片 3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16A8" w14:textId="77777777" w:rsidR="008917A9" w:rsidRPr="009B208E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 w:hint="eastAsia"/>
          <w:szCs w:val="22"/>
        </w:rPr>
        <w:t>点击新增访问秘</w:t>
      </w:r>
      <w:proofErr w:type="gramStart"/>
      <w:r w:rsidRPr="009B208E">
        <w:rPr>
          <w:rFonts w:ascii="Times New Roman" w:eastAsia="宋体" w:hAnsi="Times New Roman" w:cs="Times New Roman" w:hint="eastAsia"/>
          <w:szCs w:val="22"/>
        </w:rPr>
        <w:t>钥</w:t>
      </w:r>
      <w:proofErr w:type="gramEnd"/>
      <w:r w:rsidRPr="009B208E">
        <w:rPr>
          <w:rFonts w:ascii="Times New Roman" w:eastAsia="宋体" w:hAnsi="Times New Roman" w:cs="Times New Roman" w:hint="eastAsia"/>
          <w:szCs w:val="22"/>
        </w:rPr>
        <w:t>，根据提示进行操作。</w:t>
      </w:r>
    </w:p>
    <w:p w14:paraId="5291EC85" w14:textId="4A7684E7" w:rsidR="008917A9" w:rsidRPr="00832B45" w:rsidRDefault="009B208E" w:rsidP="00974D36">
      <w:pPr>
        <w:pStyle w:val="11"/>
        <w:ind w:left="0"/>
        <w:jc w:val="center"/>
      </w:pPr>
      <w:r>
        <w:rPr>
          <w:noProof/>
        </w:rPr>
        <w:drawing>
          <wp:inline distT="0" distB="0" distL="0" distR="0" wp14:anchorId="3FD57A85" wp14:editId="442D7FF5">
            <wp:extent cx="5274310" cy="1079301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9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2B7AB8" w14:textId="77777777" w:rsidR="008917A9" w:rsidRPr="009B208E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/>
          <w:szCs w:val="22"/>
        </w:rPr>
        <w:t>通过手机号码，接收短信验证码，点击</w:t>
      </w:r>
      <w:r w:rsidRPr="009B208E">
        <w:rPr>
          <w:rFonts w:ascii="Times New Roman" w:eastAsia="宋体" w:hAnsi="Times New Roman" w:cs="Times New Roman"/>
          <w:szCs w:val="22"/>
        </w:rPr>
        <w:t>“</w:t>
      </w:r>
      <w:r w:rsidRPr="009B208E">
        <w:rPr>
          <w:rFonts w:ascii="Times New Roman" w:eastAsia="宋体" w:hAnsi="Times New Roman" w:cs="Times New Roman"/>
          <w:szCs w:val="22"/>
        </w:rPr>
        <w:t>确定</w:t>
      </w:r>
      <w:r w:rsidRPr="009B208E">
        <w:rPr>
          <w:rFonts w:ascii="Times New Roman" w:eastAsia="宋体" w:hAnsi="Times New Roman" w:cs="Times New Roman"/>
          <w:szCs w:val="22"/>
        </w:rPr>
        <w:t>”</w:t>
      </w:r>
      <w:r w:rsidRPr="009B208E">
        <w:rPr>
          <w:rFonts w:ascii="Times New Roman" w:eastAsia="宋体" w:hAnsi="Times New Roman" w:cs="Times New Roman"/>
          <w:szCs w:val="22"/>
        </w:rPr>
        <w:t>，如下图：</w:t>
      </w:r>
    </w:p>
    <w:p w14:paraId="760FAB80" w14:textId="19B82B5C" w:rsidR="008917A9" w:rsidRPr="00832B45" w:rsidRDefault="009B208E" w:rsidP="00974D36">
      <w:pPr>
        <w:pStyle w:val="11"/>
        <w:ind w:left="0"/>
        <w:jc w:val="center"/>
      </w:pPr>
      <w:r>
        <w:rPr>
          <w:noProof/>
        </w:rPr>
        <w:lastRenderedPageBreak/>
        <w:drawing>
          <wp:inline distT="0" distB="0" distL="0" distR="0" wp14:anchorId="4964342D" wp14:editId="51475EB2">
            <wp:extent cx="5274310" cy="2007873"/>
            <wp:effectExtent l="12700" t="12700" r="889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33325A" w14:textId="77777777" w:rsidR="008917A9" w:rsidRPr="009B208E" w:rsidRDefault="008917A9" w:rsidP="009B208E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9B208E">
        <w:rPr>
          <w:rFonts w:ascii="Times New Roman" w:eastAsia="宋体" w:hAnsi="Times New Roman" w:cs="Times New Roman" w:hint="eastAsia"/>
          <w:szCs w:val="22"/>
        </w:rPr>
        <w:t>操作完成后，得到文件，打开即可得到</w:t>
      </w:r>
      <w:bookmarkStart w:id="4" w:name="OLE_LINK17"/>
      <w:bookmarkStart w:id="5" w:name="OLE_LINK18"/>
      <w:r w:rsidRPr="009B208E">
        <w:rPr>
          <w:rFonts w:ascii="Times New Roman" w:eastAsia="宋体" w:hAnsi="Times New Roman" w:cs="Times New Roman"/>
          <w:szCs w:val="22"/>
        </w:rPr>
        <w:t>AK/SK</w:t>
      </w:r>
      <w:bookmarkEnd w:id="4"/>
      <w:bookmarkEnd w:id="5"/>
      <w:r w:rsidRPr="009B208E">
        <w:rPr>
          <w:rFonts w:ascii="Times New Roman" w:eastAsia="宋体" w:hAnsi="Times New Roman" w:cs="Times New Roman"/>
          <w:szCs w:val="22"/>
        </w:rPr>
        <w:t>。</w:t>
      </w:r>
    </w:p>
    <w:p w14:paraId="111F936B" w14:textId="54B61869" w:rsidR="008917A9" w:rsidRDefault="009B208E" w:rsidP="00974D36">
      <w:pPr>
        <w:pStyle w:val="11"/>
        <w:ind w:left="0"/>
        <w:jc w:val="center"/>
      </w:pPr>
      <w:r>
        <w:rPr>
          <w:noProof/>
        </w:rPr>
        <w:drawing>
          <wp:inline distT="0" distB="0" distL="0" distR="0" wp14:anchorId="68D36968" wp14:editId="15BBDF10">
            <wp:extent cx="5274310" cy="226467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6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6738DB" w14:textId="53D07432" w:rsidR="008917A9" w:rsidRDefault="009B208E" w:rsidP="00974D36">
      <w:pPr>
        <w:pStyle w:val="11"/>
        <w:ind w:left="0"/>
        <w:jc w:val="center"/>
      </w:pPr>
      <w:r>
        <w:rPr>
          <w:noProof/>
        </w:rPr>
        <w:drawing>
          <wp:inline distT="0" distB="0" distL="0" distR="0" wp14:anchorId="68C9EFF2" wp14:editId="71698E18">
            <wp:extent cx="5274310" cy="93291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6B8190" w14:textId="41563918" w:rsidR="00946B26" w:rsidRDefault="00946B26" w:rsidP="009B208E">
      <w:pPr>
        <w:pStyle w:val="11"/>
        <w:ind w:left="0"/>
      </w:pPr>
    </w:p>
    <w:p w14:paraId="23D92802" w14:textId="7B5671D5" w:rsidR="00946B26" w:rsidRPr="00AA645A" w:rsidRDefault="00F90CAD" w:rsidP="00AA645A">
      <w:pPr>
        <w:pStyle w:val="30"/>
        <w:rPr>
          <w:rStyle w:val="23"/>
        </w:rPr>
      </w:pPr>
      <w:r w:rsidRPr="00AA645A">
        <w:rPr>
          <w:rStyle w:val="23"/>
          <w:rFonts w:hint="eastAsia"/>
        </w:rPr>
        <w:t>3</w:t>
      </w:r>
      <w:r w:rsidRPr="00AA645A">
        <w:rPr>
          <w:rStyle w:val="23"/>
        </w:rPr>
        <w:t xml:space="preserve">.3 </w:t>
      </w:r>
      <w:r w:rsidRPr="00AA645A">
        <w:rPr>
          <w:rStyle w:val="23"/>
          <w:rFonts w:hint="eastAsia"/>
        </w:rPr>
        <w:t>启动与关闭服务器</w:t>
      </w:r>
    </w:p>
    <w:p w14:paraId="3E5A01DF" w14:textId="6AF106FA" w:rsidR="00F90CAD" w:rsidRPr="00220011" w:rsidRDefault="00F90CAD" w:rsidP="00F90CAD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F90CAD">
        <w:rPr>
          <w:rFonts w:ascii="Times New Roman" w:eastAsia="宋体" w:hAnsi="Times New Roman" w:cs="Times New Roman" w:hint="eastAsia"/>
          <w:szCs w:val="22"/>
        </w:rPr>
        <w:t>从服务列表中打开弹性云服务器</w:t>
      </w:r>
      <w:r w:rsidR="00D057EC">
        <w:rPr>
          <w:rFonts w:ascii="Times New Roman" w:eastAsia="宋体" w:hAnsi="Times New Roman" w:cs="Times New Roman" w:hint="eastAsia"/>
          <w:szCs w:val="22"/>
        </w:rPr>
        <w:t>，并进行截图</w:t>
      </w:r>
      <w:r w:rsidR="00220011">
        <w:rPr>
          <w:rFonts w:ascii="Times New Roman" w:eastAsia="宋体" w:hAnsi="Times New Roman" w:cs="Times New Roman" w:hint="eastAsia"/>
          <w:szCs w:val="22"/>
        </w:rPr>
        <w:t>（需要完整显示学号）</w:t>
      </w:r>
    </w:p>
    <w:p w14:paraId="4920D54D" w14:textId="26742F29" w:rsidR="00F90CAD" w:rsidRDefault="00F90CAD" w:rsidP="00974D36">
      <w:pPr>
        <w:pStyle w:val="11"/>
        <w:ind w:left="0"/>
        <w:jc w:val="center"/>
      </w:pPr>
      <w:r>
        <w:rPr>
          <w:noProof/>
        </w:rPr>
        <w:drawing>
          <wp:inline distT="0" distB="0" distL="0" distR="0" wp14:anchorId="43C0D5A3" wp14:editId="36C2F1DB">
            <wp:extent cx="5274310" cy="21869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6B6D" w14:textId="3CB3A414" w:rsidR="00F90CAD" w:rsidRDefault="00F90CAD" w:rsidP="00F90CAD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 w:rsidRPr="00F90CAD">
        <w:rPr>
          <w:rFonts w:ascii="Times New Roman" w:eastAsia="宋体" w:hAnsi="Times New Roman" w:cs="Times New Roman" w:hint="eastAsia"/>
          <w:szCs w:val="22"/>
        </w:rPr>
        <w:lastRenderedPageBreak/>
        <w:t>选择四个申请到的服务器，点击开机按钮，启动服务器</w:t>
      </w:r>
      <w:r>
        <w:rPr>
          <w:rFonts w:ascii="Times New Roman" w:eastAsia="宋体" w:hAnsi="Times New Roman" w:cs="Times New Roman" w:hint="eastAsia"/>
          <w:szCs w:val="22"/>
        </w:rPr>
        <w:t>。下图所示，服务器为运行状态。</w:t>
      </w:r>
    </w:p>
    <w:p w14:paraId="2A37CB5E" w14:textId="7B8C09C5" w:rsidR="00F90CAD" w:rsidRDefault="00F90CAD" w:rsidP="00974D36">
      <w:pPr>
        <w:widowControl/>
        <w:spacing w:line="440" w:lineRule="atLeast"/>
        <w:jc w:val="center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/>
          <w:noProof/>
          <w:szCs w:val="22"/>
        </w:rPr>
        <w:drawing>
          <wp:inline distT="0" distB="0" distL="0" distR="0" wp14:anchorId="465FB603" wp14:editId="2CCDB3BA">
            <wp:extent cx="5274310" cy="140589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7D6D" w14:textId="285E664F" w:rsidR="00F90CAD" w:rsidRDefault="00F90CAD" w:rsidP="00974D36">
      <w:pPr>
        <w:widowControl/>
        <w:spacing w:line="440" w:lineRule="atLeast"/>
        <w:ind w:firstLineChars="200" w:firstLine="420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 w:hint="eastAsia"/>
          <w:szCs w:val="22"/>
        </w:rPr>
        <w:t>关闭服务器，选择四个服务器后，点击关机。在不使用服务器时，建议将服务器关机，以节省</w:t>
      </w:r>
      <w:r w:rsidR="00960D2E">
        <w:rPr>
          <w:rFonts w:ascii="Times New Roman" w:eastAsia="宋体" w:hAnsi="Times New Roman" w:cs="Times New Roman" w:hint="eastAsia"/>
          <w:szCs w:val="22"/>
        </w:rPr>
        <w:t>费用。</w:t>
      </w:r>
    </w:p>
    <w:p w14:paraId="7EE419CD" w14:textId="2246F1A4" w:rsidR="00F90CAD" w:rsidRDefault="00974D36" w:rsidP="00974D36">
      <w:pPr>
        <w:widowControl/>
        <w:spacing w:line="440" w:lineRule="atLeast"/>
        <w:jc w:val="center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/>
          <w:noProof/>
          <w:szCs w:val="22"/>
        </w:rPr>
        <w:drawing>
          <wp:inline distT="0" distB="0" distL="0" distR="0" wp14:anchorId="16B0D5B5" wp14:editId="3695923F">
            <wp:extent cx="5274310" cy="27628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E3B" w14:textId="3A2FFC13" w:rsidR="00F90CAD" w:rsidRDefault="00F90CAD" w:rsidP="00F90CAD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</w:p>
    <w:p w14:paraId="003AC0DE" w14:textId="668E250E" w:rsidR="00974D36" w:rsidRPr="00AA645A" w:rsidRDefault="00974D36" w:rsidP="00974D36">
      <w:pPr>
        <w:pStyle w:val="2"/>
        <w:topLinePunct w:val="0"/>
        <w:adjustRightInd/>
        <w:snapToGrid/>
        <w:spacing w:before="260" w:after="260" w:line="416" w:lineRule="auto"/>
        <w:jc w:val="both"/>
        <w:rPr>
          <w:rStyle w:val="13"/>
        </w:rPr>
      </w:pPr>
      <w:r w:rsidRPr="00AA645A">
        <w:rPr>
          <w:rStyle w:val="13"/>
          <w:rFonts w:hint="eastAsia"/>
        </w:rPr>
        <w:t>四、实验</w:t>
      </w:r>
      <w:r w:rsidR="000C3A72" w:rsidRPr="00AA645A">
        <w:rPr>
          <w:rStyle w:val="13"/>
          <w:rFonts w:hint="eastAsia"/>
        </w:rPr>
        <w:t>1</w:t>
      </w:r>
      <w:r w:rsidR="000C3A72" w:rsidRPr="00AA645A">
        <w:rPr>
          <w:rStyle w:val="13"/>
        </w:rPr>
        <w:t>.1</w:t>
      </w:r>
      <w:r w:rsidR="000C3A72" w:rsidRPr="00AA645A">
        <w:rPr>
          <w:rStyle w:val="13"/>
          <w:rFonts w:hint="eastAsia"/>
        </w:rPr>
        <w:t>的</w:t>
      </w:r>
      <w:r w:rsidRPr="00AA645A">
        <w:rPr>
          <w:rStyle w:val="13"/>
          <w:rFonts w:hint="eastAsia"/>
        </w:rPr>
        <w:t>结果与分析</w:t>
      </w:r>
    </w:p>
    <w:p w14:paraId="5F12E57A" w14:textId="7F8B953F" w:rsidR="009550A5" w:rsidRDefault="009550A5" w:rsidP="00F90CAD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 w:hint="eastAsia"/>
          <w:szCs w:val="22"/>
        </w:rPr>
        <w:t>实验结束后应获得以下资源：</w:t>
      </w:r>
    </w:p>
    <w:p w14:paraId="5DE6390C" w14:textId="674397B9" w:rsidR="00F90CAD" w:rsidRDefault="009550A5" w:rsidP="00F90CAD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 w:hint="eastAsia"/>
          <w:szCs w:val="22"/>
        </w:rPr>
        <w:t>四台以自己姓名学号命名的服务器（</w:t>
      </w:r>
      <w:r>
        <w:rPr>
          <w:rFonts w:ascii="Consolas" w:eastAsia="宋体" w:hAnsi="Consolas" w:cs="宋体" w:hint="eastAsia"/>
          <w:b/>
          <w:bCs/>
          <w:color w:val="000000"/>
          <w:kern w:val="0"/>
          <w:szCs w:val="21"/>
          <w:bdr w:val="none" w:sz="0" w:space="0" w:color="auto" w:frame="1"/>
        </w:rPr>
        <w:t>不包含学号不能得分</w:t>
      </w:r>
      <w:r>
        <w:rPr>
          <w:rFonts w:ascii="Times New Roman" w:eastAsia="宋体" w:hAnsi="Times New Roman" w:cs="Times New Roman" w:hint="eastAsia"/>
          <w:szCs w:val="22"/>
        </w:rPr>
        <w:t>）</w:t>
      </w:r>
    </w:p>
    <w:p w14:paraId="27207371" w14:textId="15257375" w:rsidR="009550A5" w:rsidRPr="009550A5" w:rsidRDefault="009550A5" w:rsidP="00F90CAD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 w:hint="eastAsia"/>
          <w:szCs w:val="22"/>
        </w:rPr>
        <w:t>以姓名学号命名的</w:t>
      </w:r>
      <w:r>
        <w:rPr>
          <w:rFonts w:ascii="Times New Roman" w:eastAsia="宋体" w:hAnsi="Times New Roman" w:cs="Times New Roman" w:hint="eastAsia"/>
          <w:szCs w:val="22"/>
        </w:rPr>
        <w:t>OBS</w:t>
      </w:r>
      <w:r>
        <w:rPr>
          <w:rFonts w:ascii="Times New Roman" w:eastAsia="宋体" w:hAnsi="Times New Roman" w:cs="Times New Roman" w:hint="eastAsia"/>
          <w:szCs w:val="22"/>
        </w:rPr>
        <w:t>桶</w:t>
      </w:r>
    </w:p>
    <w:p w14:paraId="4FB9D879" w14:textId="651A8353" w:rsidR="009550A5" w:rsidRDefault="009550A5" w:rsidP="00F90CAD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 w:hint="eastAsia"/>
          <w:szCs w:val="22"/>
        </w:rPr>
        <w:t>保存在本地的</w:t>
      </w:r>
      <w:r>
        <w:rPr>
          <w:rFonts w:ascii="Times New Roman" w:eastAsia="宋体" w:hAnsi="Times New Roman" w:cs="Times New Roman" w:hint="eastAsia"/>
          <w:szCs w:val="22"/>
        </w:rPr>
        <w:t>endpoint</w:t>
      </w:r>
      <w:r w:rsidR="00140975">
        <w:rPr>
          <w:rFonts w:ascii="Times New Roman" w:eastAsia="宋体" w:hAnsi="Times New Roman" w:cs="Times New Roman" w:hint="eastAsia"/>
          <w:szCs w:val="22"/>
        </w:rPr>
        <w:t>（之后实验需使用）</w:t>
      </w:r>
    </w:p>
    <w:p w14:paraId="2D9CFEB4" w14:textId="3864780F" w:rsidR="009550A5" w:rsidRDefault="009550A5" w:rsidP="00F90CAD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 w:hint="eastAsia"/>
          <w:szCs w:val="22"/>
        </w:rPr>
        <w:t>保存在本地的</w:t>
      </w:r>
      <w:r w:rsidRPr="009B208E">
        <w:rPr>
          <w:rFonts w:ascii="Times New Roman" w:eastAsia="宋体" w:hAnsi="Times New Roman" w:cs="Times New Roman"/>
          <w:szCs w:val="22"/>
        </w:rPr>
        <w:t>AK/SK</w:t>
      </w:r>
      <w:r>
        <w:rPr>
          <w:rFonts w:ascii="Times New Roman" w:eastAsia="宋体" w:hAnsi="Times New Roman" w:cs="Times New Roman" w:hint="eastAsia"/>
          <w:szCs w:val="22"/>
        </w:rPr>
        <w:t>文件</w:t>
      </w:r>
      <w:r w:rsidR="00140975">
        <w:rPr>
          <w:rFonts w:ascii="Times New Roman" w:eastAsia="宋体" w:hAnsi="Times New Roman" w:cs="Times New Roman" w:hint="eastAsia"/>
          <w:szCs w:val="22"/>
        </w:rPr>
        <w:t>（之后实验需使用）</w:t>
      </w:r>
    </w:p>
    <w:p w14:paraId="2299597C" w14:textId="7FF13CB8" w:rsidR="009550A5" w:rsidRDefault="009550A5" w:rsidP="00F90CAD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</w:p>
    <w:p w14:paraId="64B36B68" w14:textId="46D93B11" w:rsidR="00140975" w:rsidRDefault="00140975" w:rsidP="00F90CAD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  <w:r>
        <w:rPr>
          <w:rFonts w:ascii="Times New Roman" w:eastAsia="宋体" w:hAnsi="Times New Roman" w:cs="Times New Roman" w:hint="eastAsia"/>
          <w:szCs w:val="22"/>
        </w:rPr>
        <w:t>提交的实验报告中</w:t>
      </w:r>
      <w:r w:rsidR="00555C12">
        <w:rPr>
          <w:rFonts w:ascii="Times New Roman" w:eastAsia="宋体" w:hAnsi="Times New Roman" w:cs="Times New Roman" w:hint="eastAsia"/>
          <w:szCs w:val="22"/>
        </w:rPr>
        <w:t>，对应实验</w:t>
      </w:r>
      <w:r w:rsidR="00555C12">
        <w:rPr>
          <w:rFonts w:ascii="Times New Roman" w:eastAsia="宋体" w:hAnsi="Times New Roman" w:cs="Times New Roman" w:hint="eastAsia"/>
          <w:szCs w:val="22"/>
        </w:rPr>
        <w:t>1</w:t>
      </w:r>
      <w:r w:rsidR="00555C12">
        <w:rPr>
          <w:rFonts w:ascii="Times New Roman" w:eastAsia="宋体" w:hAnsi="Times New Roman" w:cs="Times New Roman"/>
          <w:szCs w:val="22"/>
        </w:rPr>
        <w:t>.1</w:t>
      </w:r>
      <w:r w:rsidR="00555C12">
        <w:rPr>
          <w:rFonts w:ascii="Times New Roman" w:eastAsia="宋体" w:hAnsi="Times New Roman" w:cs="Times New Roman" w:hint="eastAsia"/>
          <w:szCs w:val="22"/>
        </w:rPr>
        <w:t>的结果</w:t>
      </w:r>
      <w:r>
        <w:rPr>
          <w:rFonts w:ascii="Times New Roman" w:eastAsia="宋体" w:hAnsi="Times New Roman" w:cs="Times New Roman" w:hint="eastAsia"/>
          <w:szCs w:val="22"/>
        </w:rPr>
        <w:t>应包含：</w:t>
      </w:r>
    </w:p>
    <w:p w14:paraId="0B6F1DEE" w14:textId="3A776E3A" w:rsidR="00140975" w:rsidRPr="00555C12" w:rsidRDefault="00140975" w:rsidP="00555C12">
      <w:pPr>
        <w:pStyle w:val="a5"/>
        <w:widowControl/>
        <w:numPr>
          <w:ilvl w:val="0"/>
          <w:numId w:val="6"/>
        </w:numPr>
        <w:spacing w:line="440" w:lineRule="atLeast"/>
        <w:ind w:firstLineChars="0"/>
        <w:rPr>
          <w:rFonts w:ascii="Times New Roman" w:eastAsia="宋体" w:hAnsi="Times New Roman" w:cs="Times New Roman"/>
          <w:szCs w:val="22"/>
        </w:rPr>
      </w:pPr>
      <w:r w:rsidRPr="00555C12">
        <w:rPr>
          <w:rFonts w:ascii="Times New Roman" w:eastAsia="宋体" w:hAnsi="Times New Roman" w:cs="Times New Roman" w:hint="eastAsia"/>
          <w:szCs w:val="22"/>
        </w:rPr>
        <w:t>华为云</w:t>
      </w:r>
      <w:r w:rsidRPr="00555C12">
        <w:rPr>
          <w:rFonts w:ascii="Times New Roman" w:eastAsia="宋体" w:hAnsi="Times New Roman" w:cs="Times New Roman" w:hint="eastAsia"/>
          <w:szCs w:val="22"/>
        </w:rPr>
        <w:t>ECS</w:t>
      </w:r>
      <w:r w:rsidRPr="00555C12">
        <w:rPr>
          <w:rFonts w:ascii="Times New Roman" w:eastAsia="宋体" w:hAnsi="Times New Roman" w:cs="Times New Roman" w:hint="eastAsia"/>
          <w:szCs w:val="22"/>
        </w:rPr>
        <w:t>服务器截图（</w:t>
      </w:r>
      <w:r w:rsidRPr="00555C12">
        <w:rPr>
          <w:rFonts w:ascii="Consolas" w:eastAsia="宋体" w:hAnsi="Consolas" w:cs="宋体" w:hint="eastAsia"/>
          <w:b/>
          <w:bCs/>
          <w:color w:val="000000"/>
          <w:kern w:val="0"/>
          <w:szCs w:val="21"/>
          <w:bdr w:val="none" w:sz="0" w:space="0" w:color="auto" w:frame="1"/>
        </w:rPr>
        <w:t>不包含学号不能得分</w:t>
      </w:r>
      <w:r w:rsidRPr="00555C12">
        <w:rPr>
          <w:rFonts w:ascii="Times New Roman" w:eastAsia="宋体" w:hAnsi="Times New Roman" w:cs="Times New Roman" w:hint="eastAsia"/>
          <w:szCs w:val="22"/>
        </w:rPr>
        <w:t>）</w:t>
      </w:r>
      <w:r w:rsidR="00691BB4" w:rsidRPr="00555C12">
        <w:rPr>
          <w:rFonts w:ascii="Times New Roman" w:eastAsia="宋体" w:hAnsi="Times New Roman" w:cs="Times New Roman" w:hint="eastAsia"/>
          <w:szCs w:val="22"/>
        </w:rPr>
        <w:t>（</w:t>
      </w:r>
      <w:r w:rsidR="00317E7B" w:rsidRPr="00555C12">
        <w:rPr>
          <w:rFonts w:ascii="Times New Roman" w:eastAsia="宋体" w:hAnsi="Times New Roman" w:cs="Times New Roman"/>
          <w:szCs w:val="22"/>
        </w:rPr>
        <w:t>1</w:t>
      </w:r>
      <w:r w:rsidR="00691BB4" w:rsidRPr="00555C12">
        <w:rPr>
          <w:rFonts w:ascii="Times New Roman" w:eastAsia="宋体" w:hAnsi="Times New Roman" w:cs="Times New Roman" w:hint="eastAsia"/>
          <w:szCs w:val="22"/>
        </w:rPr>
        <w:t>分）</w:t>
      </w:r>
    </w:p>
    <w:p w14:paraId="6328CDE7" w14:textId="49DC3A6F" w:rsidR="00140975" w:rsidRPr="00555C12" w:rsidRDefault="00140975" w:rsidP="00555C12">
      <w:pPr>
        <w:pStyle w:val="a5"/>
        <w:widowControl/>
        <w:numPr>
          <w:ilvl w:val="0"/>
          <w:numId w:val="6"/>
        </w:numPr>
        <w:spacing w:line="440" w:lineRule="atLeast"/>
        <w:ind w:firstLineChars="0"/>
        <w:rPr>
          <w:rFonts w:ascii="Times New Roman" w:eastAsia="宋体" w:hAnsi="Times New Roman" w:cs="Times New Roman"/>
          <w:szCs w:val="22"/>
        </w:rPr>
      </w:pPr>
      <w:r w:rsidRPr="00555C12">
        <w:rPr>
          <w:rFonts w:ascii="Times New Roman" w:eastAsia="宋体" w:hAnsi="Times New Roman" w:cs="Times New Roman" w:hint="eastAsia"/>
          <w:szCs w:val="22"/>
        </w:rPr>
        <w:t>华为云</w:t>
      </w:r>
      <w:r w:rsidRPr="00555C12">
        <w:rPr>
          <w:rFonts w:ascii="Times New Roman" w:eastAsia="宋体" w:hAnsi="Times New Roman" w:cs="Times New Roman" w:hint="eastAsia"/>
          <w:szCs w:val="22"/>
        </w:rPr>
        <w:t>OBS</w:t>
      </w:r>
      <w:r w:rsidRPr="00555C12">
        <w:rPr>
          <w:rFonts w:ascii="Times New Roman" w:eastAsia="宋体" w:hAnsi="Times New Roman" w:cs="Times New Roman" w:hint="eastAsia"/>
          <w:szCs w:val="22"/>
        </w:rPr>
        <w:t>桶截图（</w:t>
      </w:r>
      <w:r w:rsidRPr="00555C12">
        <w:rPr>
          <w:rFonts w:ascii="Consolas" w:eastAsia="宋体" w:hAnsi="Consolas" w:cs="宋体" w:hint="eastAsia"/>
          <w:b/>
          <w:bCs/>
          <w:color w:val="000000"/>
          <w:kern w:val="0"/>
          <w:szCs w:val="21"/>
          <w:bdr w:val="none" w:sz="0" w:space="0" w:color="auto" w:frame="1"/>
        </w:rPr>
        <w:t>不包含学号不能得分</w:t>
      </w:r>
      <w:r w:rsidRPr="00555C12">
        <w:rPr>
          <w:rFonts w:ascii="Times New Roman" w:eastAsia="宋体" w:hAnsi="Times New Roman" w:cs="Times New Roman" w:hint="eastAsia"/>
          <w:szCs w:val="22"/>
        </w:rPr>
        <w:t>）</w:t>
      </w:r>
      <w:r w:rsidR="00691BB4" w:rsidRPr="00555C12">
        <w:rPr>
          <w:rFonts w:ascii="Times New Roman" w:eastAsia="宋体" w:hAnsi="Times New Roman" w:cs="Times New Roman" w:hint="eastAsia"/>
          <w:szCs w:val="22"/>
        </w:rPr>
        <w:t>（</w:t>
      </w:r>
      <w:r w:rsidR="00317E7B" w:rsidRPr="00555C12">
        <w:rPr>
          <w:rFonts w:ascii="Times New Roman" w:eastAsia="宋体" w:hAnsi="Times New Roman" w:cs="Times New Roman"/>
          <w:szCs w:val="22"/>
        </w:rPr>
        <w:t>1</w:t>
      </w:r>
      <w:r w:rsidR="00691BB4" w:rsidRPr="00555C12">
        <w:rPr>
          <w:rFonts w:ascii="Times New Roman" w:eastAsia="宋体" w:hAnsi="Times New Roman" w:cs="Times New Roman" w:hint="eastAsia"/>
          <w:szCs w:val="22"/>
        </w:rPr>
        <w:t>分）</w:t>
      </w:r>
    </w:p>
    <w:p w14:paraId="31D460A3" w14:textId="2D732F0A" w:rsidR="00140975" w:rsidRPr="00555C12" w:rsidRDefault="00140975" w:rsidP="00555C12">
      <w:pPr>
        <w:pStyle w:val="a5"/>
        <w:widowControl/>
        <w:numPr>
          <w:ilvl w:val="0"/>
          <w:numId w:val="6"/>
        </w:numPr>
        <w:spacing w:line="440" w:lineRule="atLeast"/>
        <w:ind w:firstLineChars="0"/>
        <w:rPr>
          <w:rFonts w:ascii="Times New Roman" w:eastAsia="宋体" w:hAnsi="Times New Roman" w:cs="Times New Roman"/>
          <w:szCs w:val="22"/>
        </w:rPr>
      </w:pPr>
      <w:r w:rsidRPr="00555C12">
        <w:rPr>
          <w:rFonts w:ascii="Times New Roman" w:eastAsia="宋体" w:hAnsi="Times New Roman" w:cs="Times New Roman" w:hint="eastAsia"/>
          <w:szCs w:val="22"/>
        </w:rPr>
        <w:lastRenderedPageBreak/>
        <w:t>endpoint</w:t>
      </w:r>
      <w:r w:rsidRPr="00555C12">
        <w:rPr>
          <w:rFonts w:ascii="Times New Roman" w:eastAsia="宋体" w:hAnsi="Times New Roman" w:cs="Times New Roman" w:hint="eastAsia"/>
          <w:szCs w:val="22"/>
        </w:rPr>
        <w:t>截图</w:t>
      </w:r>
      <w:r w:rsidR="00C90294" w:rsidRPr="00555C12">
        <w:rPr>
          <w:rFonts w:ascii="Times New Roman" w:eastAsia="宋体" w:hAnsi="Times New Roman" w:cs="Times New Roman" w:hint="eastAsia"/>
          <w:szCs w:val="22"/>
        </w:rPr>
        <w:t xml:space="preserve"> </w:t>
      </w:r>
      <w:r w:rsidR="00C90294" w:rsidRPr="00555C12">
        <w:rPr>
          <w:rFonts w:ascii="Times New Roman" w:eastAsia="宋体" w:hAnsi="Times New Roman" w:cs="Times New Roman"/>
          <w:szCs w:val="22"/>
        </w:rPr>
        <w:t>+ AK/SK</w:t>
      </w:r>
      <w:r w:rsidR="00C90294" w:rsidRPr="00555C12">
        <w:rPr>
          <w:rFonts w:ascii="Times New Roman" w:eastAsia="宋体" w:hAnsi="Times New Roman" w:cs="Times New Roman" w:hint="eastAsia"/>
          <w:szCs w:val="22"/>
        </w:rPr>
        <w:t>文件截图</w:t>
      </w:r>
      <w:r w:rsidR="00691BB4" w:rsidRPr="00555C12">
        <w:rPr>
          <w:rFonts w:ascii="Times New Roman" w:eastAsia="宋体" w:hAnsi="Times New Roman" w:cs="Times New Roman" w:hint="eastAsia"/>
          <w:szCs w:val="22"/>
        </w:rPr>
        <w:t>（</w:t>
      </w:r>
      <w:r w:rsidR="00317E7B" w:rsidRPr="00555C12">
        <w:rPr>
          <w:rFonts w:ascii="Times New Roman" w:eastAsia="宋体" w:hAnsi="Times New Roman" w:cs="Times New Roman"/>
          <w:szCs w:val="22"/>
        </w:rPr>
        <w:t>1</w:t>
      </w:r>
      <w:r w:rsidR="00691BB4" w:rsidRPr="00555C12">
        <w:rPr>
          <w:rFonts w:ascii="Times New Roman" w:eastAsia="宋体" w:hAnsi="Times New Roman" w:cs="Times New Roman" w:hint="eastAsia"/>
          <w:szCs w:val="22"/>
        </w:rPr>
        <w:t>分）</w:t>
      </w:r>
    </w:p>
    <w:p w14:paraId="65DEE618" w14:textId="77777777" w:rsidR="009550A5" w:rsidRPr="00F90CAD" w:rsidRDefault="009550A5" w:rsidP="00F90CAD">
      <w:pPr>
        <w:widowControl/>
        <w:spacing w:line="440" w:lineRule="atLeast"/>
        <w:rPr>
          <w:rFonts w:ascii="Times New Roman" w:eastAsia="宋体" w:hAnsi="Times New Roman" w:cs="Times New Roman"/>
          <w:szCs w:val="22"/>
        </w:rPr>
      </w:pPr>
    </w:p>
    <w:p w14:paraId="73D840D2" w14:textId="5E3F168E" w:rsidR="00D10D65" w:rsidRDefault="00555C12">
      <w:pPr>
        <w:widowControl/>
        <w:jc w:val="left"/>
        <w:rPr>
          <w:rFonts w:ascii="Times New Roman" w:eastAsia="宋体" w:hAnsi="Times New Roman" w:cs="Times New Roman"/>
          <w:szCs w:val="22"/>
        </w:rPr>
      </w:pPr>
      <w:r w:rsidRPr="00367848">
        <w:rPr>
          <w:rFonts w:ascii="Times New Roman" w:eastAsia="宋体" w:hAnsi="Times New Roman" w:cs="Times New Roman" w:hint="eastAsia"/>
          <w:highlight w:val="yellow"/>
        </w:rPr>
        <w:t>【注意，实验一包括实验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>.1</w:t>
      </w:r>
      <w:r w:rsidRPr="00367848">
        <w:rPr>
          <w:rFonts w:ascii="Times New Roman" w:eastAsia="宋体" w:hAnsi="Times New Roman" w:cs="Times New Roman" w:hint="eastAsia"/>
          <w:highlight w:val="yellow"/>
        </w:rPr>
        <w:t>的</w:t>
      </w:r>
      <w:r w:rsidRPr="00367848">
        <w:rPr>
          <w:rFonts w:ascii="Times New Roman" w:eastAsia="宋体" w:hAnsi="Times New Roman" w:cs="Times New Roman" w:hint="eastAsia"/>
          <w:highlight w:val="yellow"/>
        </w:rPr>
        <w:t>3</w:t>
      </w:r>
      <w:r w:rsidRPr="00367848">
        <w:rPr>
          <w:rFonts w:ascii="Times New Roman" w:eastAsia="宋体" w:hAnsi="Times New Roman" w:cs="Times New Roman" w:hint="eastAsia"/>
          <w:highlight w:val="yellow"/>
        </w:rPr>
        <w:t>分；实验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>.2</w:t>
      </w:r>
      <w:r w:rsidRPr="00367848">
        <w:rPr>
          <w:rFonts w:ascii="Times New Roman" w:eastAsia="宋体" w:hAnsi="Times New Roman" w:cs="Times New Roman" w:hint="eastAsia"/>
          <w:highlight w:val="yellow"/>
        </w:rPr>
        <w:t>的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>2</w:t>
      </w:r>
      <w:r w:rsidRPr="00367848">
        <w:rPr>
          <w:rFonts w:ascii="Times New Roman" w:eastAsia="宋体" w:hAnsi="Times New Roman" w:cs="Times New Roman" w:hint="eastAsia"/>
          <w:highlight w:val="yellow"/>
        </w:rPr>
        <w:t>分，提交的实验报告，要包括实验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 xml:space="preserve">.1 </w:t>
      </w:r>
      <w:r w:rsidRPr="00367848">
        <w:rPr>
          <w:rFonts w:ascii="Times New Roman" w:eastAsia="宋体" w:hAnsi="Times New Roman" w:cs="Times New Roman" w:hint="eastAsia"/>
          <w:highlight w:val="yellow"/>
        </w:rPr>
        <w:t>和实验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 xml:space="preserve">.2 </w:t>
      </w:r>
      <w:r w:rsidRPr="00367848">
        <w:rPr>
          <w:rFonts w:ascii="Times New Roman" w:eastAsia="宋体" w:hAnsi="Times New Roman" w:cs="Times New Roman" w:hint="eastAsia"/>
          <w:highlight w:val="yellow"/>
        </w:rPr>
        <w:t>，缺少对应部分，则无法得到对应分数】</w:t>
      </w:r>
      <w:r w:rsidR="00D10D65">
        <w:rPr>
          <w:rFonts w:ascii="Times New Roman" w:eastAsia="宋体" w:hAnsi="Times New Roman" w:cs="Times New Roman"/>
          <w:szCs w:val="22"/>
        </w:rPr>
        <w:br w:type="page"/>
      </w:r>
    </w:p>
    <w:p w14:paraId="50C0567B" w14:textId="1227504D" w:rsidR="001E74EB" w:rsidRPr="001E74EB" w:rsidRDefault="001E74EB" w:rsidP="001E74EB">
      <w:pPr>
        <w:keepNext/>
        <w:keepLines/>
        <w:widowControl/>
        <w:spacing w:before="340" w:after="330" w:line="578" w:lineRule="auto"/>
        <w:jc w:val="center"/>
        <w:outlineLvl w:val="0"/>
        <w:rPr>
          <w:rFonts w:ascii="Times New Roman" w:eastAsia="宋体" w:hAnsi="Times New Roman" w:cs="Times New Roman"/>
          <w:b/>
          <w:bCs/>
          <w:kern w:val="44"/>
          <w:sz w:val="28"/>
          <w:szCs w:val="44"/>
        </w:rPr>
      </w:pPr>
      <w:r w:rsidRPr="001E74EB">
        <w:rPr>
          <w:rFonts w:ascii="Times New Roman" w:eastAsia="宋体" w:hAnsi="Times New Roman" w:cs="Times New Roman"/>
          <w:b/>
          <w:bCs/>
          <w:kern w:val="44"/>
          <w:sz w:val="28"/>
          <w:szCs w:val="44"/>
        </w:rPr>
        <w:lastRenderedPageBreak/>
        <w:t>实验</w:t>
      </w:r>
      <w:r w:rsidR="000C3A72">
        <w:rPr>
          <w:rFonts w:ascii="Times New Roman" w:eastAsia="宋体" w:hAnsi="Times New Roman" w:cs="Times New Roman" w:hint="eastAsia"/>
          <w:b/>
          <w:bCs/>
          <w:kern w:val="44"/>
          <w:sz w:val="28"/>
          <w:szCs w:val="44"/>
        </w:rPr>
        <w:t>1</w:t>
      </w:r>
      <w:r w:rsidR="000C3A72">
        <w:rPr>
          <w:rFonts w:ascii="Times New Roman" w:eastAsia="宋体" w:hAnsi="Times New Roman" w:cs="Times New Roman"/>
          <w:b/>
          <w:bCs/>
          <w:kern w:val="44"/>
          <w:sz w:val="28"/>
          <w:szCs w:val="44"/>
        </w:rPr>
        <w:t>.2</w:t>
      </w:r>
      <w:r w:rsidRPr="001E74EB">
        <w:rPr>
          <w:rFonts w:ascii="Times New Roman" w:eastAsia="宋体" w:hAnsi="Times New Roman" w:cs="Times New Roman"/>
          <w:b/>
          <w:bCs/>
          <w:kern w:val="44"/>
          <w:sz w:val="28"/>
          <w:szCs w:val="44"/>
        </w:rPr>
        <w:t>：安装</w:t>
      </w:r>
      <w:r w:rsidRPr="001E74EB">
        <w:rPr>
          <w:rFonts w:ascii="Times New Roman" w:eastAsia="宋体" w:hAnsi="Times New Roman" w:cs="Times New Roman"/>
          <w:b/>
          <w:bCs/>
          <w:kern w:val="44"/>
          <w:sz w:val="28"/>
          <w:szCs w:val="44"/>
        </w:rPr>
        <w:t>Hadoop</w:t>
      </w:r>
      <w:r w:rsidRPr="001E74EB">
        <w:rPr>
          <w:rFonts w:ascii="Times New Roman" w:eastAsia="宋体" w:hAnsi="Times New Roman" w:cs="Times New Roman"/>
          <w:b/>
          <w:bCs/>
          <w:kern w:val="44"/>
          <w:sz w:val="28"/>
          <w:szCs w:val="44"/>
        </w:rPr>
        <w:t>及</w:t>
      </w:r>
      <w:r w:rsidRPr="001E74EB">
        <w:rPr>
          <w:rFonts w:ascii="Times New Roman" w:eastAsia="宋体" w:hAnsi="Times New Roman" w:cs="Times New Roman"/>
          <w:b/>
          <w:bCs/>
          <w:kern w:val="44"/>
          <w:sz w:val="28"/>
          <w:szCs w:val="44"/>
        </w:rPr>
        <w:t>HDFS</w:t>
      </w:r>
      <w:r w:rsidRPr="001E74EB">
        <w:rPr>
          <w:rFonts w:ascii="Times New Roman" w:eastAsia="宋体" w:hAnsi="Times New Roman" w:cs="Times New Roman"/>
          <w:b/>
          <w:bCs/>
          <w:kern w:val="44"/>
          <w:sz w:val="28"/>
          <w:szCs w:val="44"/>
        </w:rPr>
        <w:t>应用实践</w:t>
      </w:r>
    </w:p>
    <w:p w14:paraId="7DC28EE9" w14:textId="77777777" w:rsidR="001E74EB" w:rsidRPr="00927349" w:rsidRDefault="001E74EB" w:rsidP="001E74EB">
      <w:pPr>
        <w:keepNext/>
        <w:keepLines/>
        <w:spacing w:before="260" w:after="260" w:line="416" w:lineRule="auto"/>
        <w:outlineLvl w:val="1"/>
        <w:rPr>
          <w:rStyle w:val="13"/>
        </w:rPr>
      </w:pPr>
      <w:r w:rsidRPr="00927349">
        <w:rPr>
          <w:rStyle w:val="13"/>
          <w:rFonts w:hint="eastAsia"/>
        </w:rPr>
        <w:t>一、</w:t>
      </w:r>
      <w:r w:rsidRPr="00927349">
        <w:rPr>
          <w:rStyle w:val="13"/>
        </w:rPr>
        <w:t>实验描述</w:t>
      </w:r>
    </w:p>
    <w:p w14:paraId="2BF185DE" w14:textId="77777777" w:rsidR="001E74EB" w:rsidRPr="001E74EB" w:rsidRDefault="001E74EB" w:rsidP="001E74EB">
      <w:pPr>
        <w:ind w:firstLineChars="200"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在之前购买的华为云</w:t>
      </w:r>
      <w:r w:rsidRPr="001E74EB">
        <w:rPr>
          <w:rFonts w:ascii="Times New Roman" w:eastAsia="宋体" w:hAnsi="Times New Roman" w:cs="Times New Roman" w:hint="eastAsia"/>
        </w:rPr>
        <w:t>ECS</w:t>
      </w:r>
      <w:r w:rsidRPr="001E74EB">
        <w:rPr>
          <w:rFonts w:ascii="Times New Roman" w:eastAsia="宋体" w:hAnsi="Times New Roman" w:cs="Times New Roman" w:hint="eastAsia"/>
        </w:rPr>
        <w:t>服务器上，搭建</w:t>
      </w:r>
      <w:r w:rsidRPr="001E74EB">
        <w:rPr>
          <w:rFonts w:ascii="Times New Roman" w:eastAsia="宋体" w:hAnsi="Times New Roman" w:cs="Times New Roman" w:hint="eastAsia"/>
        </w:rPr>
        <w:t>Hadoop</w:t>
      </w:r>
      <w:r w:rsidRPr="001E74EB">
        <w:rPr>
          <w:rFonts w:ascii="Times New Roman" w:eastAsia="宋体" w:hAnsi="Times New Roman" w:cs="Times New Roman" w:hint="eastAsia"/>
        </w:rPr>
        <w:t>集群。并使用</w:t>
      </w:r>
      <w:r w:rsidRPr="001E74EB">
        <w:rPr>
          <w:rFonts w:ascii="Times New Roman" w:eastAsia="宋体" w:hAnsi="Times New Roman" w:cs="Times New Roman" w:hint="eastAsia"/>
        </w:rPr>
        <w:t>idea</w:t>
      </w:r>
      <w:r w:rsidRPr="001E74EB">
        <w:rPr>
          <w:rFonts w:ascii="Times New Roman" w:eastAsia="宋体" w:hAnsi="Times New Roman" w:cs="Times New Roman" w:hint="eastAsia"/>
        </w:rPr>
        <w:t>创建</w:t>
      </w:r>
      <w:r w:rsidRPr="001E74EB">
        <w:rPr>
          <w:rFonts w:ascii="Times New Roman" w:eastAsia="宋体" w:hAnsi="Times New Roman" w:cs="Times New Roman" w:hint="eastAsia"/>
        </w:rPr>
        <w:t>maven</w:t>
      </w:r>
      <w:r w:rsidRPr="001E74EB">
        <w:rPr>
          <w:rFonts w:ascii="Times New Roman" w:eastAsia="宋体" w:hAnsi="Times New Roman" w:cs="Times New Roman" w:hint="eastAsia"/>
        </w:rPr>
        <w:t>工程，完成</w:t>
      </w:r>
      <w:r w:rsidRPr="001E74EB">
        <w:rPr>
          <w:rFonts w:ascii="Times New Roman" w:eastAsia="宋体" w:hAnsi="Times New Roman" w:cs="Times New Roman" w:hint="eastAsia"/>
        </w:rPr>
        <w:t>HDFS</w:t>
      </w:r>
      <w:r w:rsidRPr="001E74EB">
        <w:rPr>
          <w:rFonts w:ascii="Times New Roman" w:eastAsia="宋体" w:hAnsi="Times New Roman" w:cs="Times New Roman" w:hint="eastAsia"/>
        </w:rPr>
        <w:t>文件读取实践。</w:t>
      </w:r>
    </w:p>
    <w:p w14:paraId="6BA96DFD" w14:textId="77777777" w:rsidR="001E74EB" w:rsidRPr="00927349" w:rsidRDefault="001E74EB" w:rsidP="001E74EB">
      <w:pPr>
        <w:keepNext/>
        <w:keepLines/>
        <w:spacing w:before="260" w:after="260" w:line="416" w:lineRule="auto"/>
        <w:outlineLvl w:val="1"/>
        <w:rPr>
          <w:rStyle w:val="13"/>
        </w:rPr>
      </w:pPr>
      <w:r w:rsidRPr="00927349">
        <w:rPr>
          <w:rStyle w:val="13"/>
          <w:rFonts w:hint="eastAsia"/>
        </w:rPr>
        <w:t>二、实验目的</w:t>
      </w:r>
    </w:p>
    <w:p w14:paraId="5DED62AB" w14:textId="77777777" w:rsidR="001E74EB" w:rsidRPr="001E74EB" w:rsidRDefault="001E74EB" w:rsidP="001E74EB">
      <w:pPr>
        <w:ind w:firstLineChars="200"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1.</w:t>
      </w:r>
      <w:r w:rsidRPr="001E74EB">
        <w:rPr>
          <w:rFonts w:ascii="Times New Roman" w:eastAsia="宋体" w:hAnsi="Times New Roman" w:cs="Times New Roman" w:hint="eastAsia"/>
        </w:rPr>
        <w:t>学习搭建</w:t>
      </w:r>
      <w:r w:rsidRPr="001E74EB">
        <w:rPr>
          <w:rFonts w:ascii="Times New Roman" w:eastAsia="宋体" w:hAnsi="Times New Roman" w:cs="Times New Roman" w:hint="eastAsia"/>
        </w:rPr>
        <w:t>Hadoop</w:t>
      </w:r>
      <w:r w:rsidRPr="001E74EB">
        <w:rPr>
          <w:rFonts w:ascii="Times New Roman" w:eastAsia="宋体" w:hAnsi="Times New Roman" w:cs="Times New Roman" w:hint="eastAsia"/>
        </w:rPr>
        <w:t>集群</w:t>
      </w:r>
      <w:r w:rsidRPr="001E74EB">
        <w:rPr>
          <w:rFonts w:ascii="Times New Roman" w:eastAsia="宋体" w:hAnsi="Times New Roman" w:cs="Times New Roman"/>
        </w:rPr>
        <w:t>；</w:t>
      </w:r>
    </w:p>
    <w:p w14:paraId="76EF195A" w14:textId="77777777" w:rsidR="001E74EB" w:rsidRPr="001E74EB" w:rsidRDefault="001E74EB" w:rsidP="001E74EB">
      <w:pPr>
        <w:ind w:firstLineChars="200"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2.</w:t>
      </w:r>
      <w:r w:rsidRPr="001E74EB">
        <w:rPr>
          <w:rFonts w:ascii="Times New Roman" w:eastAsia="宋体" w:hAnsi="Times New Roman" w:cs="Times New Roman" w:hint="eastAsia"/>
        </w:rPr>
        <w:t>学习创建</w:t>
      </w:r>
      <w:r w:rsidRPr="001E74EB">
        <w:rPr>
          <w:rFonts w:ascii="Times New Roman" w:eastAsia="宋体" w:hAnsi="Times New Roman" w:cs="Times New Roman" w:hint="eastAsia"/>
        </w:rPr>
        <w:t>maven</w:t>
      </w:r>
      <w:r w:rsidRPr="001E74EB">
        <w:rPr>
          <w:rFonts w:ascii="Times New Roman" w:eastAsia="宋体" w:hAnsi="Times New Roman" w:cs="Times New Roman" w:hint="eastAsia"/>
        </w:rPr>
        <w:t>工程；</w:t>
      </w:r>
    </w:p>
    <w:p w14:paraId="4DAC8CBA" w14:textId="77777777" w:rsidR="001E74EB" w:rsidRPr="001E74EB" w:rsidRDefault="001E74EB" w:rsidP="001E74EB">
      <w:pPr>
        <w:ind w:firstLineChars="200"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3.</w:t>
      </w:r>
      <w:r w:rsidRPr="001E74EB">
        <w:rPr>
          <w:rFonts w:ascii="Times New Roman" w:eastAsia="宋体" w:hAnsi="Times New Roman" w:cs="Times New Roman" w:hint="eastAsia"/>
        </w:rPr>
        <w:t>掌握</w:t>
      </w:r>
      <w:r w:rsidRPr="001E74EB">
        <w:rPr>
          <w:rFonts w:ascii="Times New Roman" w:eastAsia="宋体" w:hAnsi="Times New Roman" w:cs="Times New Roman" w:hint="eastAsia"/>
        </w:rPr>
        <w:t>HDFS</w:t>
      </w:r>
      <w:r w:rsidRPr="001E74EB">
        <w:rPr>
          <w:rFonts w:ascii="Times New Roman" w:eastAsia="宋体" w:hAnsi="Times New Roman" w:cs="Times New Roman" w:hint="eastAsia"/>
        </w:rPr>
        <w:t>文件读写操作。</w:t>
      </w:r>
    </w:p>
    <w:p w14:paraId="6F9F9F4C" w14:textId="77777777" w:rsidR="001E74EB" w:rsidRPr="00927349" w:rsidRDefault="001E74EB" w:rsidP="001E74EB">
      <w:pPr>
        <w:keepNext/>
        <w:keepLines/>
        <w:spacing w:before="260" w:after="260" w:line="416" w:lineRule="auto"/>
        <w:outlineLvl w:val="1"/>
        <w:rPr>
          <w:rStyle w:val="13"/>
        </w:rPr>
      </w:pPr>
      <w:r w:rsidRPr="00927349">
        <w:rPr>
          <w:rStyle w:val="13"/>
          <w:rFonts w:hint="eastAsia"/>
        </w:rPr>
        <w:t>三、实验步骤</w:t>
      </w:r>
    </w:p>
    <w:p w14:paraId="3CFCB4C3" w14:textId="1A11328F" w:rsidR="0017714D" w:rsidRPr="00927349" w:rsidRDefault="0017714D" w:rsidP="001E74EB">
      <w:pPr>
        <w:keepNext/>
        <w:keepLines/>
        <w:spacing w:line="415" w:lineRule="auto"/>
        <w:outlineLvl w:val="2"/>
        <w:rPr>
          <w:rStyle w:val="23"/>
        </w:rPr>
      </w:pPr>
      <w:r w:rsidRPr="00927349">
        <w:rPr>
          <w:rStyle w:val="23"/>
          <w:rFonts w:hint="eastAsia"/>
        </w:rPr>
        <w:t>3</w:t>
      </w:r>
      <w:r w:rsidRPr="00927349">
        <w:rPr>
          <w:rStyle w:val="23"/>
        </w:rPr>
        <w:t>.0</w:t>
      </w:r>
      <w:r w:rsidRPr="00927349">
        <w:rPr>
          <w:rStyle w:val="23"/>
          <w:rFonts w:hint="eastAsia"/>
        </w:rPr>
        <w:t>下载和</w:t>
      </w:r>
      <w:r w:rsidR="001D1C01" w:rsidRPr="00927349">
        <w:rPr>
          <w:rStyle w:val="23"/>
          <w:rFonts w:hint="eastAsia"/>
        </w:rPr>
        <w:t>安装远程登录</w:t>
      </w:r>
      <w:r w:rsidR="00395305" w:rsidRPr="00927349">
        <w:rPr>
          <w:rStyle w:val="23"/>
          <w:rFonts w:hint="eastAsia"/>
        </w:rPr>
        <w:t>传输</w:t>
      </w:r>
      <w:r w:rsidR="001D1C01" w:rsidRPr="00927349">
        <w:rPr>
          <w:rStyle w:val="23"/>
          <w:rFonts w:hint="eastAsia"/>
        </w:rPr>
        <w:t>服务器工具</w:t>
      </w:r>
    </w:p>
    <w:p w14:paraId="0BFAF651" w14:textId="4493BA0D" w:rsidR="000736E4" w:rsidRDefault="00622616" w:rsidP="003A7980">
      <w:pPr>
        <w:rPr>
          <w:rFonts w:ascii="Times New Roman" w:eastAsia="宋体" w:hAnsi="Times New Roman" w:cs="Times New Roman"/>
        </w:rPr>
      </w:pPr>
      <w:r w:rsidRPr="003A7980">
        <w:rPr>
          <w:rFonts w:ascii="Times New Roman" w:eastAsia="宋体" w:hAnsi="Times New Roman" w:cs="Times New Roman"/>
        </w:rPr>
        <w:t>M</w:t>
      </w:r>
      <w:r w:rsidRPr="003A7980">
        <w:rPr>
          <w:rFonts w:ascii="Times New Roman" w:eastAsia="宋体" w:hAnsi="Times New Roman" w:cs="Times New Roman" w:hint="eastAsia"/>
        </w:rPr>
        <w:t>ac</w:t>
      </w:r>
      <w:r w:rsidRPr="003A7980">
        <w:rPr>
          <w:rFonts w:ascii="Times New Roman" w:eastAsia="宋体" w:hAnsi="Times New Roman" w:cs="Times New Roman" w:hint="eastAsia"/>
        </w:rPr>
        <w:t>同学跳过此步，进入</w:t>
      </w:r>
      <w:r w:rsidRPr="003A7980">
        <w:rPr>
          <w:rFonts w:ascii="Times New Roman" w:eastAsia="宋体" w:hAnsi="Times New Roman" w:cs="Times New Roman" w:hint="eastAsia"/>
        </w:rPr>
        <w:t>3</w:t>
      </w:r>
      <w:r w:rsidRPr="003A7980">
        <w:rPr>
          <w:rFonts w:ascii="Times New Roman" w:eastAsia="宋体" w:hAnsi="Times New Roman" w:cs="Times New Roman"/>
        </w:rPr>
        <w:t>.1</w:t>
      </w:r>
      <w:r w:rsidRPr="003A7980">
        <w:rPr>
          <w:rFonts w:ascii="Times New Roman" w:eastAsia="宋体" w:hAnsi="Times New Roman" w:cs="Times New Roman" w:hint="eastAsia"/>
        </w:rPr>
        <w:t>。</w:t>
      </w:r>
      <w:r w:rsidRPr="003A7980">
        <w:rPr>
          <w:rFonts w:ascii="Times New Roman" w:eastAsia="宋体" w:hAnsi="Times New Roman" w:cs="Times New Roman" w:hint="eastAsia"/>
        </w:rPr>
        <w:t>Windows</w:t>
      </w:r>
      <w:r w:rsidRPr="003A7980">
        <w:rPr>
          <w:rFonts w:ascii="Times New Roman" w:eastAsia="宋体" w:hAnsi="Times New Roman" w:cs="Times New Roman" w:hint="eastAsia"/>
        </w:rPr>
        <w:t>同学建议使用</w:t>
      </w:r>
      <w:r w:rsidR="00104B16" w:rsidRPr="003A7980">
        <w:rPr>
          <w:rFonts w:ascii="Times New Roman" w:eastAsia="宋体" w:hAnsi="Times New Roman" w:cs="Times New Roman" w:hint="eastAsia"/>
        </w:rPr>
        <w:t>远程传输</w:t>
      </w:r>
      <w:r w:rsidR="00395305" w:rsidRPr="003A7980">
        <w:rPr>
          <w:rFonts w:ascii="Times New Roman" w:eastAsia="宋体" w:hAnsi="Times New Roman" w:cs="Times New Roman" w:hint="eastAsia"/>
        </w:rPr>
        <w:t>工具</w:t>
      </w:r>
      <w:r w:rsidR="00104B16" w:rsidRPr="003A7980">
        <w:rPr>
          <w:rFonts w:ascii="Times New Roman" w:eastAsia="宋体" w:hAnsi="Times New Roman" w:cs="Times New Roman" w:hint="eastAsia"/>
        </w:rPr>
        <w:t>，以防后续步骤遇到奇怪的</w:t>
      </w:r>
      <w:r w:rsidR="00104B16" w:rsidRPr="003A7980">
        <w:rPr>
          <w:rFonts w:ascii="Times New Roman" w:eastAsia="宋体" w:hAnsi="Times New Roman" w:cs="Times New Roman" w:hint="eastAsia"/>
        </w:rPr>
        <w:t>bug</w:t>
      </w:r>
      <w:r w:rsidR="00034DEF" w:rsidRPr="003A7980">
        <w:rPr>
          <w:rFonts w:ascii="Times New Roman" w:eastAsia="宋体" w:hAnsi="Times New Roman" w:cs="Times New Roman" w:hint="eastAsia"/>
        </w:rPr>
        <w:t>。</w:t>
      </w:r>
    </w:p>
    <w:p w14:paraId="5B2B12A7" w14:textId="77777777" w:rsidR="005A7D12" w:rsidRPr="003A7980" w:rsidRDefault="005A7D12" w:rsidP="003A7980">
      <w:pPr>
        <w:rPr>
          <w:rFonts w:ascii="Times New Roman" w:eastAsia="宋体" w:hAnsi="Times New Roman" w:cs="Times New Roman"/>
        </w:rPr>
      </w:pPr>
    </w:p>
    <w:p w14:paraId="6BA5E12D" w14:textId="5B9F0DDC" w:rsidR="003A7980" w:rsidRPr="005A7D12" w:rsidRDefault="005A7D12" w:rsidP="003A7980">
      <w:pPr>
        <w:rPr>
          <w:rFonts w:ascii="Times New Roman" w:eastAsia="宋体" w:hAnsi="Times New Roman" w:cs="Times New Roman"/>
        </w:rPr>
      </w:pPr>
      <w:r w:rsidRPr="005A7D12">
        <w:rPr>
          <w:rFonts w:ascii="Times New Roman" w:eastAsia="宋体" w:hAnsi="Times New Roman" w:cs="Times New Roman" w:hint="eastAsia"/>
        </w:rPr>
        <w:t>下载</w:t>
      </w:r>
      <w:r w:rsidRPr="005A7D12">
        <w:rPr>
          <w:rFonts w:ascii="Times New Roman" w:eastAsia="宋体" w:hAnsi="Times New Roman" w:cs="Times New Roman"/>
        </w:rPr>
        <w:t>Putty</w:t>
      </w:r>
      <w:r w:rsidRPr="005A7D12">
        <w:rPr>
          <w:rFonts w:ascii="Times New Roman" w:eastAsia="宋体" w:hAnsi="Times New Roman" w:cs="Times New Roman" w:hint="eastAsia"/>
        </w:rPr>
        <w:t>工具（也可以使用</w:t>
      </w:r>
      <w:proofErr w:type="spellStart"/>
      <w:r w:rsidRPr="005A7D12">
        <w:rPr>
          <w:rFonts w:ascii="Times New Roman" w:eastAsia="宋体" w:hAnsi="Times New Roman" w:cs="Times New Roman"/>
        </w:rPr>
        <w:t>Xshell</w:t>
      </w:r>
      <w:proofErr w:type="spellEnd"/>
      <w:r w:rsidRPr="005A7D12">
        <w:rPr>
          <w:rFonts w:ascii="Times New Roman" w:eastAsia="宋体" w:hAnsi="Times New Roman" w:cs="Times New Roman" w:hint="eastAsia"/>
        </w:rPr>
        <w:t>等工具）</w:t>
      </w:r>
    </w:p>
    <w:p w14:paraId="7FE384FD" w14:textId="457138F9" w:rsidR="005A7D12" w:rsidRDefault="00D22877" w:rsidP="003A798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访问：</w:t>
      </w:r>
      <w:hyperlink r:id="rId34" w:history="1">
        <w:r w:rsidR="00394139" w:rsidRPr="00F35E72">
          <w:rPr>
            <w:rStyle w:val="a3"/>
            <w:rFonts w:ascii="Times New Roman" w:eastAsia="宋体" w:hAnsi="Times New Roman" w:cs="Times New Roman"/>
          </w:rPr>
          <w:t>https://www.chiark.greenend.org.uk/~sgtatham/putty/latest.html</w:t>
        </w:r>
      </w:hyperlink>
    </w:p>
    <w:p w14:paraId="785C6C29" w14:textId="1C378E31" w:rsidR="00394139" w:rsidRDefault="00394139" w:rsidP="003A798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下载</w:t>
      </w:r>
      <w:r>
        <w:rPr>
          <w:rFonts w:ascii="Times New Roman" w:eastAsia="宋体" w:hAnsi="Times New Roman" w:cs="Times New Roman" w:hint="eastAsia"/>
        </w:rPr>
        <w:t>putty.</w:t>
      </w:r>
      <w:r>
        <w:rPr>
          <w:rFonts w:ascii="Times New Roman" w:eastAsia="宋体" w:hAnsi="Times New Roman" w:cs="Times New Roman"/>
        </w:rPr>
        <w:t>exe</w:t>
      </w:r>
      <w:r>
        <w:rPr>
          <w:rFonts w:ascii="Times New Roman" w:eastAsia="宋体" w:hAnsi="Times New Roman" w:cs="Times New Roman" w:hint="eastAsia"/>
        </w:rPr>
        <w:t>并安装</w:t>
      </w:r>
    </w:p>
    <w:p w14:paraId="1A56A5A0" w14:textId="48836C66" w:rsidR="00394139" w:rsidRDefault="00F73A68" w:rsidP="003A7980">
      <w:pPr>
        <w:rPr>
          <w:rFonts w:ascii="Times New Roman" w:eastAsia="宋体" w:hAnsi="Times New Roman" w:cs="Times New Roman"/>
        </w:rPr>
      </w:pPr>
      <w:r w:rsidRPr="00F73A6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5FDF08D" wp14:editId="16B568D5">
            <wp:extent cx="4349750" cy="3715564"/>
            <wp:effectExtent l="0" t="0" r="0" b="0"/>
            <wp:docPr id="36" name="图片 3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表格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1970" cy="37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3C7F" w14:textId="119BD60B" w:rsidR="00882ED3" w:rsidRDefault="00BD7E38" w:rsidP="003A7980">
      <w:pPr>
        <w:rPr>
          <w:rFonts w:ascii="Times New Roman" w:eastAsia="宋体" w:hAnsi="Times New Roman" w:cs="Times New Roman"/>
        </w:rPr>
      </w:pPr>
      <w:r w:rsidRPr="00BD7E38">
        <w:rPr>
          <w:rFonts w:ascii="Times New Roman" w:eastAsia="宋体" w:hAnsi="Times New Roman" w:cs="Times New Roman" w:hint="eastAsia"/>
        </w:rPr>
        <w:t>下载</w:t>
      </w:r>
      <w:r w:rsidRPr="00BD7E38">
        <w:rPr>
          <w:rFonts w:ascii="Times New Roman" w:eastAsia="宋体" w:hAnsi="Times New Roman" w:cs="Times New Roman"/>
        </w:rPr>
        <w:t>WinSCP</w:t>
      </w:r>
      <w:r w:rsidRPr="00BD7E38">
        <w:rPr>
          <w:rFonts w:ascii="Times New Roman" w:eastAsia="宋体" w:hAnsi="Times New Roman" w:cs="Times New Roman"/>
        </w:rPr>
        <w:t>工具</w:t>
      </w:r>
    </w:p>
    <w:p w14:paraId="226F18D3" w14:textId="6B279E5B" w:rsidR="002E0A30" w:rsidRDefault="00C00336" w:rsidP="00C00336">
      <w:pPr>
        <w:ind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访问网址进行下载</w:t>
      </w:r>
      <w:hyperlink r:id="rId36" w:history="1">
        <w:r w:rsidRPr="00F35E72">
          <w:rPr>
            <w:rStyle w:val="a3"/>
            <w:rFonts w:ascii="Times New Roman" w:eastAsia="宋体" w:hAnsi="Times New Roman" w:cs="Times New Roman"/>
          </w:rPr>
          <w:t>https://winscp.net/eng/docs/lang:chs</w:t>
        </w:r>
      </w:hyperlink>
    </w:p>
    <w:p w14:paraId="1871A954" w14:textId="77777777" w:rsidR="00C00336" w:rsidRPr="00C00336" w:rsidRDefault="00C00336" w:rsidP="00C00336">
      <w:pPr>
        <w:ind w:firstLine="420"/>
        <w:rPr>
          <w:rFonts w:ascii="Times New Roman" w:eastAsia="宋体" w:hAnsi="Times New Roman" w:cs="Times New Roman"/>
        </w:rPr>
      </w:pPr>
    </w:p>
    <w:p w14:paraId="59AF1DBE" w14:textId="67ADBE58" w:rsidR="001E74EB" w:rsidRPr="00927349" w:rsidRDefault="001E74EB" w:rsidP="001E74EB">
      <w:pPr>
        <w:keepNext/>
        <w:keepLines/>
        <w:spacing w:line="415" w:lineRule="auto"/>
        <w:outlineLvl w:val="2"/>
        <w:rPr>
          <w:rStyle w:val="32"/>
        </w:rPr>
      </w:pPr>
      <w:r w:rsidRPr="00927349">
        <w:rPr>
          <w:rStyle w:val="23"/>
          <w:rFonts w:hint="eastAsia"/>
        </w:rPr>
        <w:t>3</w:t>
      </w:r>
      <w:r w:rsidRPr="00927349">
        <w:rPr>
          <w:rStyle w:val="23"/>
        </w:rPr>
        <w:t xml:space="preserve">.1 </w:t>
      </w:r>
      <w:r w:rsidRPr="00927349">
        <w:rPr>
          <w:rStyle w:val="23"/>
          <w:rFonts w:hint="eastAsia"/>
        </w:rPr>
        <w:t>Hadoop</w:t>
      </w:r>
      <w:r w:rsidRPr="00927349">
        <w:rPr>
          <w:rStyle w:val="23"/>
          <w:rFonts w:hint="eastAsia"/>
        </w:rPr>
        <w:t>集群搭建</w:t>
      </w:r>
    </w:p>
    <w:p w14:paraId="630D15A6" w14:textId="75BB4C09" w:rsidR="00B76354" w:rsidRDefault="00B76354" w:rsidP="001E74EB">
      <w:pPr>
        <w:keepNext/>
        <w:keepLines/>
        <w:spacing w:line="415" w:lineRule="auto"/>
        <w:outlineLvl w:val="2"/>
        <w:rPr>
          <w:rStyle w:val="32"/>
        </w:rPr>
      </w:pPr>
      <w:r w:rsidRPr="00927349">
        <w:rPr>
          <w:rStyle w:val="32"/>
          <w:rFonts w:hint="eastAsia"/>
        </w:rPr>
        <w:t xml:space="preserve">3.1.2 </w:t>
      </w:r>
      <w:r w:rsidRPr="00927349">
        <w:rPr>
          <w:rStyle w:val="32"/>
          <w:rFonts w:hint="eastAsia"/>
        </w:rPr>
        <w:t>传统方法搭建</w:t>
      </w:r>
      <w:r w:rsidRPr="00927349">
        <w:rPr>
          <w:rStyle w:val="32"/>
          <w:rFonts w:hint="eastAsia"/>
        </w:rPr>
        <w:t>Hadoop</w:t>
      </w:r>
    </w:p>
    <w:p w14:paraId="05E8E1B1" w14:textId="57A93ED6" w:rsidR="009E6D96" w:rsidRPr="009E6D96" w:rsidRDefault="009E6D96" w:rsidP="009E6D96">
      <w:pPr>
        <w:pStyle w:val="ab"/>
        <w:rPr>
          <w:rStyle w:val="32"/>
          <w:rFonts w:eastAsia="黑体"/>
          <w:b/>
          <w:bCs w:val="0"/>
          <w:sz w:val="24"/>
        </w:rPr>
      </w:pPr>
      <w:r w:rsidRPr="009E6D96">
        <w:rPr>
          <w:rStyle w:val="32"/>
          <w:rFonts w:eastAsia="黑体"/>
          <w:b/>
          <w:bCs w:val="0"/>
          <w:sz w:val="24"/>
        </w:rPr>
        <w:t>步骤</w:t>
      </w:r>
      <w:proofErr w:type="gramStart"/>
      <w:r w:rsidRPr="009E6D96">
        <w:rPr>
          <w:rStyle w:val="32"/>
          <w:rFonts w:eastAsia="黑体"/>
          <w:b/>
          <w:bCs w:val="0"/>
          <w:sz w:val="24"/>
        </w:rPr>
        <w:t>一</w:t>
      </w:r>
      <w:proofErr w:type="gramEnd"/>
      <w:r>
        <w:rPr>
          <w:rStyle w:val="32"/>
          <w:rFonts w:eastAsia="黑体" w:hint="eastAsia"/>
          <w:b/>
          <w:bCs w:val="0"/>
          <w:sz w:val="24"/>
        </w:rPr>
        <w:t>：</w:t>
      </w:r>
    </w:p>
    <w:p w14:paraId="72C14EEB" w14:textId="77777777" w:rsidR="00B565AF" w:rsidRDefault="00B565AF" w:rsidP="00B565A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查看刚创建的服务器的</w:t>
      </w:r>
      <w:proofErr w:type="spellStart"/>
      <w:r>
        <w:rPr>
          <w:rFonts w:ascii="Times New Roman" w:eastAsia="宋体" w:hAnsi="Times New Roman" w:cs="Times New Roman" w:hint="eastAsia"/>
        </w:rPr>
        <w:t>ip</w:t>
      </w:r>
      <w:proofErr w:type="spellEnd"/>
    </w:p>
    <w:p w14:paraId="7CFD7A17" w14:textId="77777777" w:rsidR="00B565AF" w:rsidRDefault="00B565AF" w:rsidP="00B565AF">
      <w:pPr>
        <w:rPr>
          <w:rFonts w:ascii="Times New Roman" w:eastAsia="宋体" w:hAnsi="Times New Roman" w:cs="Times New Roman"/>
        </w:rPr>
      </w:pPr>
      <w:r w:rsidRPr="00882ED3">
        <w:rPr>
          <w:rFonts w:ascii="Times New Roman" w:eastAsia="宋体" w:hAnsi="Times New Roman" w:cs="Times New Roman"/>
          <w:noProof/>
        </w:rPr>
        <w:drawing>
          <wp:inline distT="0" distB="0" distL="0" distR="0" wp14:anchorId="2341B3C7" wp14:editId="2A9A90AB">
            <wp:extent cx="5274310" cy="2438400"/>
            <wp:effectExtent l="0" t="0" r="2540" b="0"/>
            <wp:docPr id="41" name="图片 4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, 应用程序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A130" w14:textId="71639FBD" w:rsidR="009E6D96" w:rsidRPr="009E6D96" w:rsidRDefault="009E6D96" w:rsidP="009E6D96">
      <w:pPr>
        <w:pStyle w:val="ab"/>
        <w:rPr>
          <w:rStyle w:val="32"/>
          <w:rFonts w:eastAsia="黑体"/>
          <w:b/>
          <w:bCs w:val="0"/>
          <w:sz w:val="24"/>
        </w:rPr>
      </w:pPr>
      <w:r w:rsidRPr="009E6D96">
        <w:rPr>
          <w:rStyle w:val="32"/>
          <w:rFonts w:eastAsia="黑体"/>
          <w:b/>
          <w:bCs w:val="0"/>
          <w:sz w:val="24"/>
        </w:rPr>
        <w:t>步骤</w:t>
      </w:r>
      <w:r w:rsidRPr="009E6D96">
        <w:rPr>
          <w:rStyle w:val="32"/>
          <w:rFonts w:eastAsia="黑体"/>
          <w:b/>
          <w:bCs w:val="0"/>
          <w:sz w:val="24"/>
        </w:rPr>
        <w:t>二</w:t>
      </w:r>
      <w:r w:rsidRPr="009E6D96">
        <w:rPr>
          <w:rStyle w:val="32"/>
          <w:rFonts w:eastAsia="黑体"/>
          <w:b/>
          <w:bCs w:val="0"/>
          <w:sz w:val="24"/>
        </w:rPr>
        <w:t>：</w:t>
      </w:r>
    </w:p>
    <w:p w14:paraId="33995C32" w14:textId="49199597" w:rsidR="00192786" w:rsidRDefault="00192786" w:rsidP="001E74EB">
      <w:pPr>
        <w:rPr>
          <w:rFonts w:ascii="Times New Roman" w:eastAsia="宋体" w:hAnsi="Times New Roman" w:cs="Times New Roman"/>
        </w:rPr>
      </w:pPr>
    </w:p>
    <w:p w14:paraId="2E14FB09" w14:textId="41FB6A7B" w:rsid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lastRenderedPageBreak/>
        <w:t>上传</w:t>
      </w:r>
      <w:r w:rsidRPr="001E74EB">
        <w:rPr>
          <w:rFonts w:ascii="Times New Roman" w:eastAsia="宋体" w:hAnsi="Times New Roman" w:cs="Times New Roman" w:hint="eastAsia"/>
        </w:rPr>
        <w:t>Hadoop</w:t>
      </w:r>
      <w:r w:rsidRPr="001E74EB">
        <w:rPr>
          <w:rFonts w:ascii="Times New Roman" w:eastAsia="宋体" w:hAnsi="Times New Roman" w:cs="Times New Roman" w:hint="eastAsia"/>
        </w:rPr>
        <w:t>安装包：</w:t>
      </w:r>
    </w:p>
    <w:p w14:paraId="784CDA7C" w14:textId="5ACD3CEB" w:rsidR="00395305" w:rsidRDefault="00395305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Windows</w:t>
      </w:r>
      <w:r>
        <w:rPr>
          <w:rFonts w:ascii="Times New Roman" w:eastAsia="宋体" w:hAnsi="Times New Roman" w:cs="Times New Roman" w:hint="eastAsia"/>
        </w:rPr>
        <w:t>同学使用刚刚下载的</w:t>
      </w:r>
      <w:r>
        <w:rPr>
          <w:rFonts w:ascii="Times New Roman" w:eastAsia="宋体" w:hAnsi="Times New Roman" w:cs="Times New Roman" w:hint="eastAsia"/>
        </w:rPr>
        <w:t>WinSCP</w:t>
      </w:r>
      <w:r>
        <w:rPr>
          <w:rFonts w:ascii="Times New Roman" w:eastAsia="宋体" w:hAnsi="Times New Roman" w:cs="Times New Roman" w:hint="eastAsia"/>
        </w:rPr>
        <w:t>进行传输</w:t>
      </w:r>
      <w:r w:rsidR="00CF5093">
        <w:rPr>
          <w:rFonts w:ascii="Times New Roman" w:eastAsia="宋体" w:hAnsi="Times New Roman" w:cs="Times New Roman" w:hint="eastAsia"/>
        </w:rPr>
        <w:t>，</w:t>
      </w:r>
      <w:r>
        <w:rPr>
          <w:rFonts w:ascii="Times New Roman" w:eastAsia="宋体" w:hAnsi="Times New Roman" w:cs="Times New Roman" w:hint="eastAsia"/>
        </w:rPr>
        <w:t>MAC</w:t>
      </w:r>
      <w:r>
        <w:rPr>
          <w:rFonts w:ascii="Times New Roman" w:eastAsia="宋体" w:hAnsi="Times New Roman" w:cs="Times New Roman" w:hint="eastAsia"/>
        </w:rPr>
        <w:t>同学</w:t>
      </w:r>
      <w:r w:rsidR="00CF5093">
        <w:rPr>
          <w:rFonts w:ascii="Times New Roman" w:eastAsia="宋体" w:hAnsi="Times New Roman" w:cs="Times New Roman" w:hint="eastAsia"/>
        </w:rPr>
        <w:t>利用系统自带“终端”进行传输</w:t>
      </w:r>
    </w:p>
    <w:p w14:paraId="0EA6F664" w14:textId="56E54E7B" w:rsidR="00246038" w:rsidRDefault="00246038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——</w:t>
      </w:r>
      <w:proofErr w:type="gramStart"/>
      <w:r>
        <w:rPr>
          <w:rFonts w:ascii="Times New Roman" w:eastAsia="宋体" w:hAnsi="Times New Roman" w:cs="Times New Roman" w:hint="eastAsia"/>
        </w:rPr>
        <w:t>————————————————————————————————————</w:t>
      </w:r>
      <w:proofErr w:type="gramEnd"/>
      <w:r>
        <w:rPr>
          <w:rFonts w:ascii="Times New Roman" w:eastAsia="宋体" w:hAnsi="Times New Roman" w:cs="Times New Roman" w:hint="eastAsia"/>
        </w:rPr>
        <w:t>—</w:t>
      </w:r>
    </w:p>
    <w:p w14:paraId="30E07E96" w14:textId="28BBBBF1" w:rsidR="00CF5093" w:rsidRDefault="00CF5093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Windows</w:t>
      </w:r>
      <w:r>
        <w:rPr>
          <w:rFonts w:ascii="Times New Roman" w:eastAsia="宋体" w:hAnsi="Times New Roman" w:cs="Times New Roman" w:hint="eastAsia"/>
        </w:rPr>
        <w:t>方法：</w:t>
      </w:r>
    </w:p>
    <w:p w14:paraId="4525DAB3" w14:textId="1AB81023" w:rsidR="00CF5093" w:rsidRDefault="00C616F5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双击下载好的</w:t>
      </w:r>
      <w:r>
        <w:rPr>
          <w:rFonts w:ascii="Times New Roman" w:eastAsia="宋体" w:hAnsi="Times New Roman" w:cs="Times New Roman" w:hint="eastAsia"/>
        </w:rPr>
        <w:t>WinSCP</w:t>
      </w:r>
      <w:r>
        <w:rPr>
          <w:rFonts w:ascii="Times New Roman" w:eastAsia="宋体" w:hAnsi="Times New Roman" w:cs="Times New Roman" w:hint="eastAsia"/>
        </w:rPr>
        <w:t>图标</w:t>
      </w:r>
      <w:r w:rsidRPr="00C616F5">
        <w:rPr>
          <w:rFonts w:ascii="Times New Roman" w:eastAsia="宋体" w:hAnsi="Times New Roman" w:cs="Times New Roman"/>
          <w:noProof/>
        </w:rPr>
        <w:drawing>
          <wp:inline distT="0" distB="0" distL="0" distR="0" wp14:anchorId="21FD71C1" wp14:editId="1301B8CE">
            <wp:extent cx="685835" cy="825542"/>
            <wp:effectExtent l="0" t="0" r="0" b="0"/>
            <wp:docPr id="42" name="图片 42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&#10;&#10;中度可信度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35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</w:rPr>
        <w:t>，打开该软件</w:t>
      </w:r>
    </w:p>
    <w:p w14:paraId="5FC97246" w14:textId="551E5C21" w:rsidR="006F467E" w:rsidRDefault="00322DF9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登陆页面中主机名填写刚刚查到的</w:t>
      </w:r>
      <w:proofErr w:type="spellStart"/>
      <w:r>
        <w:rPr>
          <w:rFonts w:ascii="Times New Roman" w:eastAsia="宋体" w:hAnsi="Times New Roman" w:cs="Times New Roman" w:hint="eastAsia"/>
        </w:rPr>
        <w:t>ip</w:t>
      </w:r>
      <w:proofErr w:type="spellEnd"/>
      <w:r>
        <w:rPr>
          <w:rFonts w:ascii="Times New Roman" w:eastAsia="宋体" w:hAnsi="Times New Roman" w:cs="Times New Roman" w:hint="eastAsia"/>
        </w:rPr>
        <w:t>，用户名填写</w:t>
      </w:r>
      <w:r>
        <w:rPr>
          <w:rFonts w:ascii="Times New Roman" w:eastAsia="宋体" w:hAnsi="Times New Roman" w:cs="Times New Roman" w:hint="eastAsia"/>
        </w:rPr>
        <w:t>root</w:t>
      </w:r>
      <w:r>
        <w:rPr>
          <w:rFonts w:ascii="Times New Roman" w:eastAsia="宋体" w:hAnsi="Times New Roman" w:cs="Times New Roman" w:hint="eastAsia"/>
        </w:rPr>
        <w:t>，密码为刚刚创建服务器时设置的密码</w:t>
      </w:r>
      <w:r w:rsidR="00B274DA">
        <w:rPr>
          <w:rFonts w:ascii="Times New Roman" w:eastAsia="宋体" w:hAnsi="Times New Roman" w:cs="Times New Roman" w:hint="eastAsia"/>
        </w:rPr>
        <w:t>。填写完成后点击登录</w:t>
      </w:r>
    </w:p>
    <w:p w14:paraId="7F9B07D5" w14:textId="250994E8" w:rsidR="006F467E" w:rsidRDefault="00DE7B29" w:rsidP="001E74EB">
      <w:pPr>
        <w:rPr>
          <w:rFonts w:ascii="Times New Roman" w:eastAsia="宋体" w:hAnsi="Times New Roman" w:cs="Times New Roman"/>
        </w:rPr>
      </w:pPr>
      <w:r w:rsidRPr="00DE7B29">
        <w:rPr>
          <w:rFonts w:ascii="Times New Roman" w:eastAsia="宋体" w:hAnsi="Times New Roman" w:cs="Times New Roman"/>
          <w:noProof/>
        </w:rPr>
        <w:drawing>
          <wp:inline distT="0" distB="0" distL="0" distR="0" wp14:anchorId="7619960E" wp14:editId="495DA88F">
            <wp:extent cx="4552950" cy="3068006"/>
            <wp:effectExtent l="0" t="0" r="0" b="0"/>
            <wp:docPr id="46" name="图片 4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4700" cy="30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3FBA" w14:textId="08C14D56" w:rsidR="000F15F6" w:rsidRDefault="000F15F6" w:rsidP="001E74EB">
      <w:pPr>
        <w:rPr>
          <w:rFonts w:ascii="Times New Roman" w:eastAsia="宋体" w:hAnsi="Times New Roman" w:cs="Times New Roman"/>
        </w:rPr>
      </w:pPr>
      <w:r w:rsidRPr="000F15F6">
        <w:rPr>
          <w:rFonts w:ascii="Times New Roman" w:eastAsia="宋体" w:hAnsi="Times New Roman" w:cs="Times New Roman"/>
          <w:noProof/>
        </w:rPr>
        <w:drawing>
          <wp:inline distT="0" distB="0" distL="0" distR="0" wp14:anchorId="5C405CDF" wp14:editId="7CCC9393">
            <wp:extent cx="3829435" cy="2413000"/>
            <wp:effectExtent l="0" t="0" r="0" b="6350"/>
            <wp:docPr id="47" name="图片 4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文本, 应用程序, 电子邮件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1915" cy="24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8C91" w14:textId="46CC2D4D" w:rsidR="00B274DA" w:rsidRDefault="00977028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在左侧找到本实验的文件，然后拖拽到右侧</w:t>
      </w:r>
      <w:r w:rsidR="001F7CF1">
        <w:rPr>
          <w:rFonts w:ascii="Times New Roman" w:eastAsia="宋体" w:hAnsi="Times New Roman" w:cs="Times New Roman" w:hint="eastAsia"/>
        </w:rPr>
        <w:t>（传输文件需要一定时间，</w:t>
      </w:r>
      <w:r w:rsidR="00BB6BF5">
        <w:rPr>
          <w:rFonts w:ascii="Times New Roman" w:eastAsia="宋体" w:hAnsi="Times New Roman" w:cs="Times New Roman" w:hint="eastAsia"/>
        </w:rPr>
        <w:t>请耐心等待</w:t>
      </w:r>
      <w:r w:rsidR="001F7CF1">
        <w:rPr>
          <w:rFonts w:ascii="Times New Roman" w:eastAsia="宋体" w:hAnsi="Times New Roman" w:cs="Times New Roman" w:hint="eastAsia"/>
        </w:rPr>
        <w:t>）</w:t>
      </w:r>
    </w:p>
    <w:p w14:paraId="502171D3" w14:textId="09392E8E" w:rsidR="00977028" w:rsidRPr="00C616F5" w:rsidRDefault="00903C53" w:rsidP="001E74EB">
      <w:pPr>
        <w:rPr>
          <w:rFonts w:ascii="Times New Roman" w:eastAsia="宋体" w:hAnsi="Times New Roman" w:cs="Times New Roman"/>
        </w:rPr>
      </w:pPr>
      <w:r w:rsidRPr="00903C5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1BBADD6" wp14:editId="7A0F89C8">
            <wp:extent cx="5274310" cy="2221865"/>
            <wp:effectExtent l="0" t="0" r="2540" b="6985"/>
            <wp:docPr id="48" name="图片 4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D84D" w14:textId="5668B81B" w:rsidR="00EA1640" w:rsidRDefault="00B51A6C" w:rsidP="001E74EB">
      <w:pPr>
        <w:rPr>
          <w:rFonts w:ascii="Times New Roman" w:eastAsia="宋体" w:hAnsi="Times New Roman" w:cs="Times New Roman"/>
        </w:rPr>
      </w:pPr>
      <w:r w:rsidRPr="00B51A6C">
        <w:rPr>
          <w:rFonts w:ascii="Times New Roman" w:eastAsia="宋体" w:hAnsi="Times New Roman" w:cs="Times New Roman"/>
          <w:noProof/>
        </w:rPr>
        <w:drawing>
          <wp:inline distT="0" distB="0" distL="0" distR="0" wp14:anchorId="64BC5B1B" wp14:editId="25194B41">
            <wp:extent cx="5274310" cy="15087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C631" w14:textId="77777777" w:rsidR="00B51A6C" w:rsidRDefault="00B51A6C" w:rsidP="001E74EB">
      <w:pPr>
        <w:rPr>
          <w:rFonts w:ascii="Times New Roman" w:eastAsia="宋体" w:hAnsi="Times New Roman" w:cs="Times New Roman"/>
        </w:rPr>
      </w:pPr>
    </w:p>
    <w:p w14:paraId="169077FE" w14:textId="14485467" w:rsidR="00CF5093" w:rsidRDefault="00CF5093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MAC</w:t>
      </w:r>
      <w:r>
        <w:rPr>
          <w:rFonts w:ascii="Times New Roman" w:eastAsia="宋体" w:hAnsi="Times New Roman" w:cs="Times New Roman" w:hint="eastAsia"/>
        </w:rPr>
        <w:t>方法：</w:t>
      </w:r>
    </w:p>
    <w:p w14:paraId="10FA953B" w14:textId="7842EF3F" w:rsidR="00961886" w:rsidRDefault="00DA4BE9" w:rsidP="0021202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打开终端，利用</w:t>
      </w:r>
      <w:proofErr w:type="spellStart"/>
      <w:r>
        <w:rPr>
          <w:rFonts w:ascii="Times New Roman" w:eastAsia="宋体" w:hAnsi="Times New Roman" w:cs="Times New Roman" w:hint="eastAsia"/>
        </w:rPr>
        <w:t>scp</w:t>
      </w:r>
      <w:proofErr w:type="spellEnd"/>
      <w:r>
        <w:rPr>
          <w:rFonts w:ascii="Times New Roman" w:eastAsia="宋体" w:hAnsi="Times New Roman" w:cs="Times New Roman" w:hint="eastAsia"/>
        </w:rPr>
        <w:t>命令传输实验所用安装包</w:t>
      </w:r>
      <w:r w:rsidR="00607028">
        <w:rPr>
          <w:rFonts w:ascii="Times New Roman" w:eastAsia="宋体" w:hAnsi="Times New Roman" w:cs="Times New Roman" w:hint="eastAsia"/>
        </w:rPr>
        <w:t>，连接服务器时要求输入的密码为创建云服务器时设置的密码</w:t>
      </w:r>
    </w:p>
    <w:p w14:paraId="3AE14CBE" w14:textId="034EA1DC" w:rsidR="0021202D" w:rsidRPr="0021202D" w:rsidRDefault="0021202D" w:rsidP="0021202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上传</w:t>
      </w:r>
      <w:r>
        <w:rPr>
          <w:rFonts w:ascii="Times New Roman" w:eastAsia="宋体" w:hAnsi="Times New Roman" w:cs="Times New Roman" w:hint="eastAsia"/>
        </w:rPr>
        <w:t>Hadoop</w:t>
      </w:r>
    </w:p>
    <w:p w14:paraId="75EF4928" w14:textId="4B6C3358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proofErr w:type="spellStart"/>
      <w:r w:rsidRPr="001E74EB">
        <w:rPr>
          <w:rFonts w:ascii="Times New Roman" w:eastAsia="宋体" w:hAnsi="Times New Roman" w:cs="Times New Roman"/>
          <w:i/>
          <w:iCs/>
        </w:rPr>
        <w:t>scp</w:t>
      </w:r>
      <w:proofErr w:type="spellEnd"/>
      <w:r w:rsidRPr="001E74EB">
        <w:rPr>
          <w:rFonts w:ascii="Times New Roman" w:eastAsia="宋体" w:hAnsi="Times New Roman" w:cs="Times New Roman"/>
          <w:i/>
          <w:iCs/>
        </w:rPr>
        <w:t xml:space="preserve"> -r ~/Desktop/hadoop-2.7.7 </w:t>
      </w:r>
      <w:hyperlink r:id="rId43" w:history="1">
        <w:r w:rsidRPr="001E74EB">
          <w:rPr>
            <w:rFonts w:ascii="Times New Roman" w:eastAsia="宋体" w:hAnsi="Times New Roman" w:cs="Times New Roman"/>
            <w:i/>
            <w:iCs/>
          </w:rPr>
          <w:t>root@121.36.99.86:~/</w:t>
        </w:r>
      </w:hyperlink>
    </w:p>
    <w:p w14:paraId="77D668E8" w14:textId="77777777" w:rsidR="001E74EB" w:rsidRPr="001E74EB" w:rsidRDefault="001E74EB" w:rsidP="001E74EB">
      <w:pPr>
        <w:jc w:val="center"/>
        <w:rPr>
          <w:rFonts w:ascii="Menlo" w:hAnsi="Menlo" w:cs="Menlo"/>
          <w:color w:val="000000"/>
          <w:kern w:val="0"/>
          <w:sz w:val="22"/>
          <w:szCs w:val="22"/>
        </w:rPr>
      </w:pPr>
      <w:r w:rsidRPr="001E74EB">
        <w:rPr>
          <w:rFonts w:ascii="Menlo" w:hAnsi="Menlo" w:cs="Menlo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59D1CC9E" wp14:editId="60A3AFAD">
            <wp:extent cx="4445000" cy="42291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3B13" w14:textId="03E82EA2" w:rsidR="0063018F" w:rsidRPr="009E6D96" w:rsidRDefault="009E6D96" w:rsidP="009E6D96">
      <w:pPr>
        <w:pStyle w:val="ab"/>
        <w:rPr>
          <w:rFonts w:hint="eastAsia"/>
        </w:rPr>
      </w:pPr>
      <w:r w:rsidRPr="009E6D96">
        <w:rPr>
          <w:rStyle w:val="32"/>
          <w:rFonts w:eastAsia="黑体"/>
          <w:b/>
          <w:bCs w:val="0"/>
          <w:sz w:val="24"/>
        </w:rPr>
        <w:t>步骤</w:t>
      </w:r>
      <w:r>
        <w:rPr>
          <w:rStyle w:val="32"/>
          <w:rFonts w:eastAsia="黑体" w:hint="eastAsia"/>
          <w:b/>
          <w:bCs w:val="0"/>
          <w:sz w:val="24"/>
        </w:rPr>
        <w:t>三</w:t>
      </w:r>
      <w:r w:rsidRPr="009E6D96">
        <w:rPr>
          <w:rStyle w:val="32"/>
          <w:rFonts w:eastAsia="黑体"/>
          <w:b/>
          <w:bCs w:val="0"/>
          <w:sz w:val="24"/>
        </w:rPr>
        <w:t>：</w:t>
      </w:r>
    </w:p>
    <w:p w14:paraId="77838357" w14:textId="521CD8BA" w:rsidR="001E74EB" w:rsidRPr="001E74EB" w:rsidRDefault="001E74EB" w:rsidP="0021202D">
      <w:pPr>
        <w:ind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上传</w:t>
      </w:r>
      <w:r w:rsidRPr="001E74EB">
        <w:rPr>
          <w:rFonts w:ascii="Times New Roman" w:eastAsia="宋体" w:hAnsi="Times New Roman" w:cs="Times New Roman"/>
        </w:rPr>
        <w:t>OpenJDK</w:t>
      </w:r>
      <w:r w:rsidRPr="001E74EB">
        <w:rPr>
          <w:rFonts w:ascii="Times New Roman" w:eastAsia="宋体" w:hAnsi="Times New Roman" w:cs="Times New Roman" w:hint="eastAsia"/>
        </w:rPr>
        <w:t>：</w:t>
      </w:r>
    </w:p>
    <w:p w14:paraId="0B529293" w14:textId="77777777" w:rsidR="001E74EB" w:rsidRPr="001E74EB" w:rsidRDefault="001E74EB" w:rsidP="0021202D">
      <w:pPr>
        <w:ind w:firstLine="420"/>
        <w:jc w:val="center"/>
        <w:rPr>
          <w:rFonts w:ascii="Times New Roman" w:eastAsia="宋体" w:hAnsi="Times New Roman" w:cs="Times New Roman"/>
          <w:i/>
          <w:iCs/>
        </w:rPr>
      </w:pPr>
      <w:proofErr w:type="spellStart"/>
      <w:r w:rsidRPr="001E74EB">
        <w:rPr>
          <w:rFonts w:ascii="Times New Roman" w:eastAsia="宋体" w:hAnsi="Times New Roman" w:cs="Times New Roman"/>
          <w:i/>
          <w:iCs/>
        </w:rPr>
        <w:t>scp</w:t>
      </w:r>
      <w:proofErr w:type="spellEnd"/>
      <w:r w:rsidRPr="001E74EB">
        <w:rPr>
          <w:rFonts w:ascii="Times New Roman" w:eastAsia="宋体" w:hAnsi="Times New Roman" w:cs="Times New Roman"/>
          <w:i/>
          <w:iCs/>
        </w:rPr>
        <w:t xml:space="preserve"> -r ~/Desktop/OpenJDK8U-jdk_aarch64_linux_openj9_8u292b10_openj9-0.26.0.tar </w:t>
      </w:r>
      <w:hyperlink r:id="rId45" w:history="1">
        <w:r w:rsidRPr="001E74EB">
          <w:rPr>
            <w:rFonts w:ascii="Times New Roman" w:eastAsia="宋体" w:hAnsi="Times New Roman" w:cs="Times New Roman"/>
            <w:i/>
            <w:iCs/>
          </w:rPr>
          <w:t>root@121.36.99.86:~/</w:t>
        </w:r>
      </w:hyperlink>
    </w:p>
    <w:p w14:paraId="4AA5A3F7" w14:textId="4D52FE07" w:rsidR="00AC4222" w:rsidRDefault="001E74EB" w:rsidP="009E6D96">
      <w:pPr>
        <w:jc w:val="center"/>
        <w:rPr>
          <w:rFonts w:hint="eastAsia"/>
        </w:rPr>
      </w:pPr>
      <w:r w:rsidRPr="001E74EB">
        <w:rPr>
          <w:rFonts w:hint="eastAsia"/>
          <w:noProof/>
        </w:rPr>
        <w:drawing>
          <wp:inline distT="0" distB="0" distL="0" distR="0" wp14:anchorId="0297575E" wp14:editId="02FF6A9F">
            <wp:extent cx="4648200" cy="3937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04A" w14:textId="62296786" w:rsidR="00AC4222" w:rsidRDefault="00AC4222" w:rsidP="001E74EB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—————————————————————————————————————</w:t>
      </w:r>
      <w:proofErr w:type="gramEnd"/>
    </w:p>
    <w:p w14:paraId="008D47EA" w14:textId="77777777" w:rsidR="00F61D62" w:rsidRPr="001E74EB" w:rsidRDefault="00F61D62" w:rsidP="00F61D62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配置</w:t>
      </w:r>
      <w:proofErr w:type="gramStart"/>
      <w:r>
        <w:rPr>
          <w:rFonts w:ascii="Times New Roman" w:eastAsia="宋体" w:hAnsi="Times New Roman" w:cs="Times New Roman" w:hint="eastAsia"/>
        </w:rPr>
        <w:t>服务器间免密访</w:t>
      </w:r>
      <w:proofErr w:type="gramEnd"/>
      <w:r>
        <w:rPr>
          <w:rFonts w:ascii="Times New Roman" w:eastAsia="宋体" w:hAnsi="Times New Roman" w:cs="Times New Roman" w:hint="eastAsia"/>
        </w:rPr>
        <w:t>问</w:t>
      </w:r>
    </w:p>
    <w:p w14:paraId="2FC006DD" w14:textId="77777777" w:rsidR="00AC4222" w:rsidRDefault="00AC4222" w:rsidP="001E74EB"/>
    <w:p w14:paraId="58C27225" w14:textId="5202DE11" w:rsidR="006473EA" w:rsidRDefault="0086186E" w:rsidP="001E74EB">
      <w:r>
        <w:rPr>
          <w:rFonts w:hint="eastAsia"/>
        </w:rPr>
        <w:t>利用</w:t>
      </w:r>
      <w:r w:rsidR="008B015B">
        <w:rPr>
          <w:rFonts w:hint="eastAsia"/>
        </w:rPr>
        <w:t>终端连接到上传</w:t>
      </w:r>
      <w:r w:rsidR="004C0950">
        <w:rPr>
          <w:rFonts w:hint="eastAsia"/>
        </w:rPr>
        <w:t>安装包</w:t>
      </w:r>
      <w:r w:rsidR="008B015B">
        <w:rPr>
          <w:rFonts w:hint="eastAsia"/>
        </w:rPr>
        <w:t>的服务器</w:t>
      </w:r>
      <w:r w:rsidR="00D450A4">
        <w:rPr>
          <w:rFonts w:hint="eastAsia"/>
        </w:rPr>
        <w:t>（Windows</w:t>
      </w:r>
      <w:r w:rsidR="00144B4C">
        <w:rPr>
          <w:rFonts w:hint="eastAsia"/>
        </w:rPr>
        <w:t>可使用putty</w:t>
      </w:r>
      <w:r w:rsidR="00D450A4">
        <w:rPr>
          <w:rFonts w:hint="eastAsia"/>
        </w:rPr>
        <w:t>，mac</w:t>
      </w:r>
      <w:r w:rsidR="00144B4C">
        <w:rPr>
          <w:rFonts w:hint="eastAsia"/>
        </w:rPr>
        <w:t>用默认的终端即可</w:t>
      </w:r>
      <w:r w:rsidR="00D450A4">
        <w:rPr>
          <w:rFonts w:hint="eastAsia"/>
        </w:rPr>
        <w:t>）</w:t>
      </w:r>
      <w:r>
        <w:rPr>
          <w:rFonts w:hint="eastAsia"/>
        </w:rPr>
        <w:t>，</w:t>
      </w:r>
      <w:r w:rsidR="00AC4222">
        <w:rPr>
          <w:rFonts w:hint="eastAsia"/>
        </w:rPr>
        <w:t>用ssh</w:t>
      </w:r>
      <w:r w:rsidR="006473EA">
        <w:rPr>
          <w:rFonts w:hint="eastAsia"/>
        </w:rPr>
        <w:t>指令连接到服务器</w:t>
      </w:r>
      <w:r>
        <w:rPr>
          <w:rFonts w:hint="eastAsia"/>
        </w:rPr>
        <w:t>，ssh的格式如下</w:t>
      </w:r>
      <w:r w:rsidR="00D672E0">
        <w:rPr>
          <w:rFonts w:hint="eastAsia"/>
        </w:rPr>
        <w:t>：</w:t>
      </w:r>
    </w:p>
    <w:p w14:paraId="00AE55E7" w14:textId="2C1B9352" w:rsidR="00261C57" w:rsidRPr="00261C57" w:rsidRDefault="00261C57" w:rsidP="00261C57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21212"/>
          <w:kern w:val="0"/>
          <w:sz w:val="22"/>
          <w:szCs w:val="22"/>
        </w:rPr>
      </w:pPr>
      <w:r w:rsidRPr="00261C57">
        <w:rPr>
          <w:rFonts w:ascii="Menlo" w:eastAsia="宋体" w:hAnsi="Menlo" w:cs="Menlo"/>
          <w:color w:val="121212"/>
          <w:kern w:val="0"/>
          <w:sz w:val="24"/>
        </w:rPr>
        <w:t xml:space="preserve">ssh </w:t>
      </w:r>
      <w:proofErr w:type="spellStart"/>
      <w:r w:rsidRPr="00261C57">
        <w:rPr>
          <w:rFonts w:ascii="Menlo" w:eastAsia="宋体" w:hAnsi="Menlo" w:cs="Menlo"/>
          <w:color w:val="121212"/>
          <w:kern w:val="0"/>
          <w:sz w:val="24"/>
        </w:rPr>
        <w:t>user@</w:t>
      </w:r>
      <w:r w:rsidR="00C33E34">
        <w:rPr>
          <w:rFonts w:ascii="Menlo" w:eastAsia="宋体" w:hAnsi="Menlo" w:cs="Menlo"/>
          <w:color w:val="121212"/>
          <w:kern w:val="0"/>
          <w:sz w:val="24"/>
        </w:rPr>
        <w:t>ip</w:t>
      </w:r>
      <w:proofErr w:type="spellEnd"/>
    </w:p>
    <w:p w14:paraId="77F5F632" w14:textId="4E46FDB9" w:rsidR="006473EA" w:rsidRDefault="001B7FCB" w:rsidP="001E74EB">
      <w:r>
        <w:rPr>
          <w:rFonts w:hint="eastAsia"/>
        </w:rPr>
        <w:t>在本实验中user为root，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为前面的图中查到的</w:t>
      </w:r>
      <w:proofErr w:type="spellStart"/>
      <w:r>
        <w:rPr>
          <w:rFonts w:hint="eastAsia"/>
        </w:rPr>
        <w:t>ip</w:t>
      </w:r>
      <w:proofErr w:type="spellEnd"/>
      <w:r w:rsidR="0086186E">
        <w:rPr>
          <w:rFonts w:hint="eastAsia"/>
        </w:rPr>
        <w:t>。输入完指令后提示输入密码，</w:t>
      </w:r>
      <w:r>
        <w:rPr>
          <w:rFonts w:hint="eastAsia"/>
        </w:rPr>
        <w:t>密码为创建服务器时输入的密码</w:t>
      </w:r>
      <w:r w:rsidR="00C127F0">
        <w:rPr>
          <w:rFonts w:hint="eastAsia"/>
        </w:rPr>
        <w:t>，密码验证正确后登录到服务器</w:t>
      </w:r>
    </w:p>
    <w:p w14:paraId="27F61DF2" w14:textId="6FB28C02" w:rsidR="001B7FCB" w:rsidRDefault="00F6307A" w:rsidP="001E74EB">
      <w:r w:rsidRPr="00F6307A">
        <w:rPr>
          <w:noProof/>
        </w:rPr>
        <w:lastRenderedPageBreak/>
        <w:drawing>
          <wp:inline distT="0" distB="0" distL="0" distR="0" wp14:anchorId="2FB21A18" wp14:editId="06E53826">
            <wp:extent cx="5274310" cy="1465580"/>
            <wp:effectExtent l="0" t="0" r="2540" b="1270"/>
            <wp:docPr id="19" name="图片 1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17BC" w14:textId="77777777" w:rsidR="001E75BB" w:rsidRPr="006473EA" w:rsidRDefault="001E75BB" w:rsidP="001E74EB"/>
    <w:p w14:paraId="679EEB0B" w14:textId="0A8C3A24" w:rsidR="001E74EB" w:rsidRPr="001E74EB" w:rsidRDefault="00F61D62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关闭</w:t>
      </w:r>
      <w:r w:rsidR="00370DF6">
        <w:rPr>
          <w:rFonts w:ascii="Times New Roman" w:eastAsia="宋体" w:hAnsi="Times New Roman" w:cs="Times New Roman" w:hint="eastAsia"/>
        </w:rPr>
        <w:t>服务器上</w:t>
      </w:r>
      <w:r>
        <w:rPr>
          <w:rFonts w:ascii="Times New Roman" w:eastAsia="宋体" w:hAnsi="Times New Roman" w:cs="Times New Roman" w:hint="eastAsia"/>
        </w:rPr>
        <w:t>的</w:t>
      </w:r>
      <w:r w:rsidR="001E74EB" w:rsidRPr="001E74EB">
        <w:rPr>
          <w:rFonts w:ascii="Times New Roman" w:eastAsia="宋体" w:hAnsi="Times New Roman" w:cs="Times New Roman"/>
        </w:rPr>
        <w:t>防火墙</w:t>
      </w:r>
    </w:p>
    <w:p w14:paraId="56ABFB02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proofErr w:type="spellStart"/>
      <w:r w:rsidRPr="001E74EB">
        <w:rPr>
          <w:rFonts w:ascii="Times New Roman" w:eastAsia="宋体" w:hAnsi="Times New Roman" w:cs="Times New Roman"/>
          <w:i/>
          <w:iCs/>
        </w:rPr>
        <w:t>systemctl</w:t>
      </w:r>
      <w:proofErr w:type="spellEnd"/>
      <w:r w:rsidRPr="001E74EB">
        <w:rPr>
          <w:rFonts w:ascii="Times New Roman" w:eastAsia="宋体" w:hAnsi="Times New Roman" w:cs="Times New Roman"/>
          <w:i/>
          <w:iCs/>
        </w:rPr>
        <w:t xml:space="preserve"> stop </w:t>
      </w:r>
      <w:proofErr w:type="spellStart"/>
      <w:r w:rsidRPr="001E74EB">
        <w:rPr>
          <w:rFonts w:ascii="Times New Roman" w:eastAsia="宋体" w:hAnsi="Times New Roman" w:cs="Times New Roman"/>
          <w:i/>
          <w:iCs/>
        </w:rPr>
        <w:t>firewalld</w:t>
      </w:r>
      <w:proofErr w:type="spellEnd"/>
    </w:p>
    <w:p w14:paraId="1EC958CA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proofErr w:type="spellStart"/>
      <w:r w:rsidRPr="001E74EB">
        <w:rPr>
          <w:rFonts w:ascii="Times New Roman" w:eastAsia="宋体" w:hAnsi="Times New Roman" w:cs="Times New Roman"/>
          <w:i/>
          <w:iCs/>
        </w:rPr>
        <w:t>systemctl</w:t>
      </w:r>
      <w:proofErr w:type="spellEnd"/>
      <w:r w:rsidRPr="001E74EB">
        <w:rPr>
          <w:rFonts w:ascii="Times New Roman" w:eastAsia="宋体" w:hAnsi="Times New Roman" w:cs="Times New Roman"/>
          <w:i/>
          <w:iCs/>
        </w:rPr>
        <w:t xml:space="preserve"> disable </w:t>
      </w:r>
      <w:proofErr w:type="spellStart"/>
      <w:r w:rsidRPr="001E74EB">
        <w:rPr>
          <w:rFonts w:ascii="Times New Roman" w:eastAsia="宋体" w:hAnsi="Times New Roman" w:cs="Times New Roman"/>
          <w:i/>
          <w:iCs/>
        </w:rPr>
        <w:t>firewalld</w:t>
      </w:r>
      <w:proofErr w:type="spellEnd"/>
    </w:p>
    <w:p w14:paraId="2D6007CA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noProof/>
        </w:rPr>
        <w:drawing>
          <wp:inline distT="0" distB="0" distL="0" distR="0" wp14:anchorId="1BAA1575" wp14:editId="6705DCC0">
            <wp:extent cx="5400000" cy="414181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4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9A827" w14:textId="082D499B" w:rsidR="001E74EB" w:rsidRDefault="002F654E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登录到</w:t>
      </w:r>
      <w:r w:rsidR="00242CFE">
        <w:rPr>
          <w:rFonts w:ascii="Times New Roman" w:eastAsia="宋体" w:hAnsi="Times New Roman" w:cs="Times New Roman" w:hint="eastAsia"/>
        </w:rPr>
        <w:t>创建的四个节点（服务器）上</w:t>
      </w:r>
      <w:r>
        <w:rPr>
          <w:rFonts w:ascii="Times New Roman" w:eastAsia="宋体" w:hAnsi="Times New Roman" w:cs="Times New Roman" w:hint="eastAsia"/>
        </w:rPr>
        <w:t>，</w:t>
      </w:r>
      <w:r w:rsidR="001E74EB" w:rsidRPr="001E74EB">
        <w:rPr>
          <w:rFonts w:ascii="Times New Roman" w:eastAsia="宋体" w:hAnsi="Times New Roman" w:cs="Times New Roman"/>
        </w:rPr>
        <w:t>分别执行如下</w:t>
      </w:r>
      <w:r w:rsidR="00B91EF5">
        <w:rPr>
          <w:rFonts w:ascii="Times New Roman" w:eastAsia="宋体" w:hAnsi="Times New Roman" w:cs="Times New Roman" w:hint="eastAsia"/>
        </w:rPr>
        <w:t>2</w:t>
      </w:r>
      <w:r w:rsidR="00B91EF5">
        <w:rPr>
          <w:rFonts w:ascii="Times New Roman" w:eastAsia="宋体" w:hAnsi="Times New Roman" w:cs="Times New Roman" w:hint="eastAsia"/>
        </w:rPr>
        <w:t>个</w:t>
      </w:r>
      <w:r w:rsidR="001E74EB" w:rsidRPr="001E74EB">
        <w:rPr>
          <w:rFonts w:ascii="Times New Roman" w:eastAsia="宋体" w:hAnsi="Times New Roman" w:cs="Times New Roman"/>
        </w:rPr>
        <w:t>命令：</w:t>
      </w:r>
    </w:p>
    <w:p w14:paraId="4C6D6D9D" w14:textId="0845CE27" w:rsidR="00B91EF5" w:rsidRPr="001E74EB" w:rsidRDefault="00B91EF5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生成</w:t>
      </w:r>
      <w:r w:rsidR="00246038">
        <w:rPr>
          <w:rFonts w:ascii="Times New Roman" w:eastAsia="宋体" w:hAnsi="Times New Roman" w:cs="Times New Roman" w:hint="eastAsia"/>
        </w:rPr>
        <w:t>密钥</w:t>
      </w:r>
    </w:p>
    <w:p w14:paraId="73C4ADF1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t xml:space="preserve">ssh-keygen -t </w:t>
      </w:r>
      <w:proofErr w:type="spellStart"/>
      <w:r w:rsidRPr="001E74EB">
        <w:rPr>
          <w:rFonts w:ascii="Times New Roman" w:eastAsia="宋体" w:hAnsi="Times New Roman" w:cs="Times New Roman"/>
          <w:i/>
          <w:iCs/>
        </w:rPr>
        <w:t>rsa</w:t>
      </w:r>
      <w:proofErr w:type="spellEnd"/>
    </w:p>
    <w:p w14:paraId="5B51E538" w14:textId="77777777" w:rsidR="001E74EB" w:rsidRPr="001E74EB" w:rsidRDefault="001E74EB" w:rsidP="001E74EB">
      <w:pPr>
        <w:rPr>
          <w:rFonts w:ascii="Times New Roman" w:eastAsia="宋体" w:hAnsi="Times New Roman" w:cs="Times New Roman"/>
        </w:rPr>
      </w:pPr>
      <w:proofErr w:type="gramStart"/>
      <w:r w:rsidRPr="001E74EB">
        <w:rPr>
          <w:rFonts w:ascii="Times New Roman" w:eastAsia="宋体" w:hAnsi="Times New Roman" w:cs="Times New Roman" w:hint="eastAsia"/>
        </w:rPr>
        <w:t>提问框按默认</w:t>
      </w:r>
      <w:proofErr w:type="gramEnd"/>
      <w:r w:rsidRPr="001E74EB">
        <w:rPr>
          <w:rFonts w:ascii="Times New Roman" w:eastAsia="宋体" w:hAnsi="Times New Roman" w:cs="Times New Roman" w:hint="eastAsia"/>
        </w:rPr>
        <w:t>连续回车即可，生成</w:t>
      </w:r>
      <w:r w:rsidRPr="001E74EB">
        <w:rPr>
          <w:rFonts w:ascii="Times New Roman" w:eastAsia="宋体" w:hAnsi="Times New Roman" w:cs="Times New Roman"/>
        </w:rPr>
        <w:t>/root/.ssh/id_rsa.pub</w:t>
      </w:r>
      <w:r w:rsidRPr="001E74EB">
        <w:rPr>
          <w:rFonts w:ascii="Times New Roman" w:eastAsia="宋体" w:hAnsi="Times New Roman" w:cs="Times New Roman"/>
        </w:rPr>
        <w:t>文件。</w:t>
      </w:r>
    </w:p>
    <w:p w14:paraId="6FD37A1F" w14:textId="77777777" w:rsidR="001E74EB" w:rsidRPr="001E74EB" w:rsidRDefault="001E74EB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1E74EB">
        <w:rPr>
          <w:rFonts w:ascii="Huawei Sans" w:eastAsia="方正兰亭黑简体" w:hAnsi="Huawei Sans" w:cs="微软雅黑"/>
          <w:noProof/>
          <w:kern w:val="0"/>
          <w:szCs w:val="20"/>
        </w:rPr>
        <w:drawing>
          <wp:inline distT="0" distB="0" distL="0" distR="0" wp14:anchorId="66F28D3C" wp14:editId="02212EB0">
            <wp:extent cx="5400000" cy="2318951"/>
            <wp:effectExtent l="19050" t="19050" r="10795" b="2476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8951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4922E58D" w14:textId="77777777" w:rsidR="00246038" w:rsidRDefault="00246038" w:rsidP="001E74EB">
      <w:pPr>
        <w:rPr>
          <w:rFonts w:ascii="Times New Roman" w:eastAsia="宋体" w:hAnsi="Times New Roman" w:cs="Times New Roman"/>
        </w:rPr>
      </w:pPr>
    </w:p>
    <w:p w14:paraId="6E7990CE" w14:textId="65AAAA0C" w:rsidR="00246038" w:rsidRDefault="00246038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获得公</w:t>
      </w:r>
      <w:proofErr w:type="gramStart"/>
      <w:r>
        <w:rPr>
          <w:rFonts w:ascii="Times New Roman" w:eastAsia="宋体" w:hAnsi="Times New Roman" w:cs="Times New Roman" w:hint="eastAsia"/>
        </w:rPr>
        <w:t>钥</w:t>
      </w:r>
      <w:proofErr w:type="gramEnd"/>
    </w:p>
    <w:p w14:paraId="1F00DCDE" w14:textId="79027619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node1~node4</w:t>
      </w:r>
      <w:r w:rsidRPr="001E74EB">
        <w:rPr>
          <w:rFonts w:ascii="Times New Roman" w:eastAsia="宋体" w:hAnsi="Times New Roman" w:cs="Times New Roman"/>
        </w:rPr>
        <w:t>节点</w:t>
      </w:r>
      <w:r w:rsidRPr="001E74EB">
        <w:rPr>
          <w:rFonts w:ascii="Times New Roman" w:eastAsia="宋体" w:hAnsi="Times New Roman" w:cs="Times New Roman" w:hint="eastAsia"/>
        </w:rPr>
        <w:t>分别</w:t>
      </w:r>
      <w:r w:rsidRPr="001E74EB">
        <w:rPr>
          <w:rFonts w:ascii="Times New Roman" w:eastAsia="宋体" w:hAnsi="Times New Roman" w:cs="Times New Roman"/>
        </w:rPr>
        <w:t>执行</w:t>
      </w:r>
      <w:r w:rsidRPr="001E74EB">
        <w:rPr>
          <w:rFonts w:ascii="Times New Roman" w:eastAsia="宋体" w:hAnsi="Times New Roman" w:cs="Times New Roman" w:hint="eastAsia"/>
        </w:rPr>
        <w:t>命令</w:t>
      </w:r>
      <w:r w:rsidRPr="001E74EB">
        <w:rPr>
          <w:rFonts w:ascii="Times New Roman" w:eastAsia="宋体" w:hAnsi="Times New Roman" w:cs="Times New Roman"/>
        </w:rPr>
        <w:t>cat /root/.ssh/id_rsa.pub</w:t>
      </w:r>
      <w:r w:rsidRPr="001E74EB">
        <w:rPr>
          <w:rFonts w:ascii="Times New Roman" w:eastAsia="宋体" w:hAnsi="Times New Roman" w:cs="Times New Roman"/>
        </w:rPr>
        <w:t>命令。</w:t>
      </w:r>
    </w:p>
    <w:p w14:paraId="7F25EFCF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t>cat /root/.ssh/id_rsa.pub</w:t>
      </w:r>
    </w:p>
    <w:p w14:paraId="6D6DDD1F" w14:textId="77777777" w:rsidR="001E74EB" w:rsidRPr="001E74EB" w:rsidRDefault="001E74EB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1E74EB">
        <w:rPr>
          <w:rFonts w:ascii="Huawei Sans" w:eastAsia="方正兰亭黑简体" w:hAnsi="Huawei Sans" w:cs="微软雅黑"/>
          <w:noProof/>
          <w:kern w:val="0"/>
          <w:szCs w:val="20"/>
        </w:rPr>
        <w:drawing>
          <wp:inline distT="0" distB="0" distL="0" distR="0" wp14:anchorId="4E08BB07" wp14:editId="3FFBD203">
            <wp:extent cx="5400000" cy="959582"/>
            <wp:effectExtent l="19050" t="19050" r="10795" b="1206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59582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05407809" w14:textId="00AA4BEC" w:rsidR="00FB0DFD" w:rsidRDefault="00FB0DFD" w:rsidP="001E74EB">
      <w:pPr>
        <w:rPr>
          <w:rFonts w:ascii="Times New Roman" w:eastAsia="宋体" w:hAnsi="Times New Roman" w:cs="Times New Roman"/>
        </w:rPr>
      </w:pPr>
    </w:p>
    <w:p w14:paraId="02B02456" w14:textId="66A7F780" w:rsidR="00B867A4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将</w:t>
      </w:r>
      <w:r w:rsidRPr="001E74EB">
        <w:rPr>
          <w:rFonts w:ascii="Times New Roman" w:eastAsia="宋体" w:hAnsi="Times New Roman" w:cs="Times New Roman"/>
        </w:rPr>
        <w:t>4</w:t>
      </w:r>
      <w:r w:rsidRPr="001E74EB">
        <w:rPr>
          <w:rFonts w:ascii="Times New Roman" w:eastAsia="宋体" w:hAnsi="Times New Roman" w:cs="Times New Roman" w:hint="eastAsia"/>
        </w:rPr>
        <w:t>个节点</w:t>
      </w:r>
      <w:r w:rsidR="00223FE2">
        <w:rPr>
          <w:rFonts w:ascii="Times New Roman" w:eastAsia="宋体" w:hAnsi="Times New Roman" w:cs="Times New Roman" w:hint="eastAsia"/>
        </w:rPr>
        <w:t>执行完</w:t>
      </w:r>
      <w:r w:rsidR="00223FE2">
        <w:rPr>
          <w:rFonts w:ascii="Times New Roman" w:eastAsia="宋体" w:hAnsi="Times New Roman" w:cs="Times New Roman" w:hint="eastAsia"/>
        </w:rPr>
        <w:t>cat</w:t>
      </w:r>
      <w:r w:rsidR="00223FE2">
        <w:rPr>
          <w:rFonts w:ascii="Times New Roman" w:eastAsia="宋体" w:hAnsi="Times New Roman" w:cs="Times New Roman" w:hint="eastAsia"/>
        </w:rPr>
        <w:t>指令后</w:t>
      </w:r>
      <w:r w:rsidRPr="001E74EB">
        <w:rPr>
          <w:rFonts w:ascii="Times New Roman" w:eastAsia="宋体" w:hAnsi="Times New Roman" w:cs="Times New Roman" w:hint="eastAsia"/>
        </w:rPr>
        <w:t>的</w:t>
      </w:r>
      <w:r w:rsidRPr="001E74EB">
        <w:rPr>
          <w:rFonts w:ascii="Times New Roman" w:eastAsia="宋体" w:hAnsi="Times New Roman" w:cs="Times New Roman"/>
        </w:rPr>
        <w:t>内容</w:t>
      </w:r>
      <w:r w:rsidR="005A4E17">
        <w:rPr>
          <w:rFonts w:ascii="Times New Roman" w:eastAsia="宋体" w:hAnsi="Times New Roman" w:cs="Times New Roman" w:hint="eastAsia"/>
        </w:rPr>
        <w:t>复制汇总</w:t>
      </w:r>
      <w:r w:rsidRPr="001E74EB">
        <w:rPr>
          <w:rFonts w:ascii="Times New Roman" w:eastAsia="宋体" w:hAnsi="Times New Roman" w:cs="Times New Roman"/>
        </w:rPr>
        <w:t>到一个</w:t>
      </w:r>
      <w:r w:rsidR="00AD44A8">
        <w:rPr>
          <w:rFonts w:ascii="Times New Roman" w:eastAsia="宋体" w:hAnsi="Times New Roman" w:cs="Times New Roman" w:hint="eastAsia"/>
        </w:rPr>
        <w:t>新建</w:t>
      </w:r>
      <w:r w:rsidRPr="001E74EB">
        <w:rPr>
          <w:rFonts w:ascii="Times New Roman" w:eastAsia="宋体" w:hAnsi="Times New Roman" w:cs="Times New Roman"/>
        </w:rPr>
        <w:t>文本</w:t>
      </w:r>
      <w:r w:rsidRPr="001E74EB">
        <w:rPr>
          <w:rFonts w:ascii="Times New Roman" w:eastAsia="宋体" w:hAnsi="Times New Roman" w:cs="Times New Roman" w:hint="eastAsia"/>
        </w:rPr>
        <w:t>中</w:t>
      </w:r>
    </w:p>
    <w:p w14:paraId="44E84BE0" w14:textId="2217D9D9" w:rsidR="00B867A4" w:rsidRDefault="00B867A4" w:rsidP="001E74EB">
      <w:pPr>
        <w:rPr>
          <w:rFonts w:ascii="Times New Roman" w:eastAsia="宋体" w:hAnsi="Times New Roman" w:cs="Times New Roman"/>
        </w:rPr>
      </w:pPr>
      <w:r w:rsidRPr="00B867A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80D2B82" wp14:editId="1BE9FEE7">
            <wp:extent cx="5274310" cy="6864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9DB4" w14:textId="77777777" w:rsidR="0037590A" w:rsidRDefault="0037590A" w:rsidP="001E74EB">
      <w:pPr>
        <w:rPr>
          <w:rFonts w:ascii="Times New Roman" w:eastAsia="宋体" w:hAnsi="Times New Roman" w:cs="Times New Roman"/>
        </w:rPr>
      </w:pPr>
    </w:p>
    <w:p w14:paraId="2AC8D118" w14:textId="1E54D679" w:rsidR="001E74EB" w:rsidRPr="001E74EB" w:rsidRDefault="008949A6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</w:t>
      </w:r>
      <w:r w:rsidR="00D11813">
        <w:rPr>
          <w:rFonts w:ascii="Times New Roman" w:eastAsia="宋体" w:hAnsi="Times New Roman" w:cs="Times New Roman" w:hint="eastAsia"/>
        </w:rPr>
        <w:t>每个节点上输入下列指令，然后将</w:t>
      </w:r>
      <w:r w:rsidR="0037590A">
        <w:rPr>
          <w:rFonts w:ascii="Times New Roman" w:eastAsia="宋体" w:hAnsi="Times New Roman" w:cs="Times New Roman" w:hint="eastAsia"/>
        </w:rPr>
        <w:t>文本中的内容复制进去</w:t>
      </w:r>
      <w:r w:rsidR="00AD44A8">
        <w:rPr>
          <w:rFonts w:ascii="Times New Roman" w:eastAsia="宋体" w:hAnsi="Times New Roman" w:cs="Times New Roman" w:hint="eastAsia"/>
        </w:rPr>
        <w:t>，从而</w:t>
      </w:r>
      <w:r w:rsidR="00AD44A8" w:rsidRPr="001E74EB">
        <w:rPr>
          <w:rFonts w:ascii="Times New Roman" w:eastAsia="宋体" w:hAnsi="Times New Roman" w:cs="Times New Roman"/>
        </w:rPr>
        <w:t>将</w:t>
      </w:r>
      <w:r w:rsidR="00AD44A8">
        <w:rPr>
          <w:rFonts w:ascii="Times New Roman" w:eastAsia="宋体" w:hAnsi="Times New Roman" w:cs="Times New Roman" w:hint="eastAsia"/>
        </w:rPr>
        <w:t>公</w:t>
      </w:r>
      <w:proofErr w:type="gramStart"/>
      <w:r w:rsidR="00AD44A8">
        <w:rPr>
          <w:rFonts w:ascii="Times New Roman" w:eastAsia="宋体" w:hAnsi="Times New Roman" w:cs="Times New Roman" w:hint="eastAsia"/>
        </w:rPr>
        <w:t>钥</w:t>
      </w:r>
      <w:proofErr w:type="gramEnd"/>
      <w:r w:rsidR="00AD44A8">
        <w:rPr>
          <w:rFonts w:ascii="Times New Roman" w:eastAsia="宋体" w:hAnsi="Times New Roman" w:cs="Times New Roman" w:hint="eastAsia"/>
        </w:rPr>
        <w:t>分别复制</w:t>
      </w:r>
      <w:r w:rsidR="00AD44A8" w:rsidRPr="001E74EB">
        <w:rPr>
          <w:rFonts w:ascii="Times New Roman" w:eastAsia="宋体" w:hAnsi="Times New Roman" w:cs="Times New Roman"/>
        </w:rPr>
        <w:t>到</w:t>
      </w:r>
      <w:r w:rsidR="00AD44A8" w:rsidRPr="001E74EB">
        <w:rPr>
          <w:rFonts w:ascii="Times New Roman" w:eastAsia="宋体" w:hAnsi="Times New Roman" w:cs="Times New Roman"/>
        </w:rPr>
        <w:t>node1</w:t>
      </w:r>
      <w:r w:rsidR="00AD44A8" w:rsidRPr="001E74EB">
        <w:rPr>
          <w:rFonts w:ascii="Times New Roman" w:eastAsia="宋体" w:hAnsi="Times New Roman" w:cs="Times New Roman"/>
        </w:rPr>
        <w:t>、</w:t>
      </w:r>
      <w:r w:rsidR="00AD44A8" w:rsidRPr="001E74EB">
        <w:rPr>
          <w:rFonts w:ascii="Times New Roman" w:eastAsia="宋体" w:hAnsi="Times New Roman" w:cs="Times New Roman"/>
        </w:rPr>
        <w:t>node2</w:t>
      </w:r>
      <w:r w:rsidR="00AD44A8" w:rsidRPr="001E74EB">
        <w:rPr>
          <w:rFonts w:ascii="Times New Roman" w:eastAsia="宋体" w:hAnsi="Times New Roman" w:cs="Times New Roman" w:hint="eastAsia"/>
        </w:rPr>
        <w:t>、</w:t>
      </w:r>
      <w:r w:rsidR="00AD44A8" w:rsidRPr="001E74EB">
        <w:rPr>
          <w:rFonts w:ascii="Times New Roman" w:eastAsia="宋体" w:hAnsi="Times New Roman" w:cs="Times New Roman"/>
        </w:rPr>
        <w:t>node3</w:t>
      </w:r>
      <w:r w:rsidR="00AD44A8" w:rsidRPr="001E74EB">
        <w:rPr>
          <w:rFonts w:ascii="Times New Roman" w:eastAsia="宋体" w:hAnsi="Times New Roman" w:cs="Times New Roman"/>
        </w:rPr>
        <w:t>、</w:t>
      </w:r>
      <w:r w:rsidR="00AD44A8" w:rsidRPr="001E74EB">
        <w:rPr>
          <w:rFonts w:ascii="Times New Roman" w:eastAsia="宋体" w:hAnsi="Times New Roman" w:cs="Times New Roman"/>
        </w:rPr>
        <w:t>node4</w:t>
      </w:r>
      <w:r w:rsidR="00AD44A8" w:rsidRPr="001E74EB">
        <w:rPr>
          <w:rFonts w:ascii="Times New Roman" w:eastAsia="宋体" w:hAnsi="Times New Roman" w:cs="Times New Roman"/>
        </w:rPr>
        <w:t>的</w:t>
      </w:r>
      <w:r w:rsidR="00AD44A8" w:rsidRPr="001E74EB">
        <w:rPr>
          <w:rFonts w:ascii="Times New Roman" w:eastAsia="宋体" w:hAnsi="Times New Roman" w:cs="Times New Roman"/>
        </w:rPr>
        <w:t>/root/.ssh/</w:t>
      </w:r>
      <w:proofErr w:type="spellStart"/>
      <w:r w:rsidR="00AD44A8" w:rsidRPr="001E74EB">
        <w:rPr>
          <w:rFonts w:ascii="Times New Roman" w:eastAsia="宋体" w:hAnsi="Times New Roman" w:cs="Times New Roman"/>
        </w:rPr>
        <w:t>authorized_keys</w:t>
      </w:r>
      <w:proofErr w:type="spellEnd"/>
      <w:r w:rsidR="00AD44A8" w:rsidRPr="001E74EB">
        <w:rPr>
          <w:rFonts w:ascii="Times New Roman" w:eastAsia="宋体" w:hAnsi="Times New Roman" w:cs="Times New Roman"/>
        </w:rPr>
        <w:t>中</w:t>
      </w:r>
      <w:r w:rsidR="00AD44A8">
        <w:rPr>
          <w:rFonts w:ascii="Times New Roman" w:eastAsia="宋体" w:hAnsi="Times New Roman" w:cs="Times New Roman" w:hint="eastAsia"/>
        </w:rPr>
        <w:t>，</w:t>
      </w:r>
    </w:p>
    <w:p w14:paraId="750A4FAC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 w:hint="eastAsia"/>
          <w:i/>
          <w:iCs/>
        </w:rPr>
        <w:t>vim</w:t>
      </w:r>
      <w:r w:rsidRPr="001E74EB">
        <w:rPr>
          <w:rFonts w:ascii="Times New Roman" w:eastAsia="宋体" w:hAnsi="Times New Roman" w:cs="Times New Roman"/>
          <w:i/>
          <w:iCs/>
        </w:rPr>
        <w:t xml:space="preserve"> /root/.ssh/</w:t>
      </w:r>
      <w:proofErr w:type="spellStart"/>
      <w:r w:rsidRPr="001E74EB">
        <w:rPr>
          <w:rFonts w:ascii="Times New Roman" w:eastAsia="宋体" w:hAnsi="Times New Roman" w:cs="Times New Roman"/>
          <w:i/>
          <w:iCs/>
        </w:rPr>
        <w:t>authorized_keys</w:t>
      </w:r>
      <w:proofErr w:type="spellEnd"/>
    </w:p>
    <w:p w14:paraId="00D0AB80" w14:textId="4166F076" w:rsidR="00EA0CCC" w:rsidRDefault="006D7265" w:rsidP="001E74EB">
      <w:pPr>
        <w:rPr>
          <w:rFonts w:ascii="Times New Roman" w:eastAsia="宋体" w:hAnsi="Times New Roman" w:cs="Times New Roman"/>
        </w:rPr>
      </w:pPr>
      <w:r w:rsidRPr="006D7265">
        <w:rPr>
          <w:rFonts w:ascii="Times New Roman" w:eastAsia="宋体" w:hAnsi="Times New Roman" w:cs="Times New Roman"/>
          <w:noProof/>
        </w:rPr>
        <w:drawing>
          <wp:inline distT="0" distB="0" distL="0" distR="0" wp14:anchorId="2523AD8B" wp14:editId="5F51937C">
            <wp:extent cx="5274310" cy="3096895"/>
            <wp:effectExtent l="0" t="0" r="2540" b="8255"/>
            <wp:docPr id="43" name="图片 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B43F" w14:textId="78FC442F" w:rsidR="0037590A" w:rsidRDefault="00257546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输入指令后，英文状态下按“</w:t>
      </w:r>
      <w:proofErr w:type="spellStart"/>
      <w:r>
        <w:rPr>
          <w:rFonts w:ascii="Times New Roman" w:eastAsia="宋体" w:hAnsi="Times New Roman" w:cs="Times New Roman" w:hint="eastAsia"/>
        </w:rPr>
        <w:t>i</w:t>
      </w:r>
      <w:proofErr w:type="spellEnd"/>
      <w:r>
        <w:rPr>
          <w:rFonts w:ascii="Times New Roman" w:eastAsia="宋体" w:hAnsi="Times New Roman" w:cs="Times New Roman" w:hint="eastAsia"/>
        </w:rPr>
        <w:t>”键，进入输入模式，将文本中的</w:t>
      </w:r>
      <w:r w:rsidR="00D71E46">
        <w:rPr>
          <w:rFonts w:ascii="Times New Roman" w:eastAsia="宋体" w:hAnsi="Times New Roman" w:cs="Times New Roman" w:hint="eastAsia"/>
        </w:rPr>
        <w:t>全部内容复制进去后，按“</w:t>
      </w:r>
      <w:r w:rsidR="00D71E46">
        <w:rPr>
          <w:rFonts w:ascii="Times New Roman" w:eastAsia="宋体" w:hAnsi="Times New Roman" w:cs="Times New Roman" w:hint="eastAsia"/>
        </w:rPr>
        <w:t>Esc</w:t>
      </w:r>
      <w:r w:rsidR="00D71E46">
        <w:rPr>
          <w:rFonts w:ascii="Times New Roman" w:eastAsia="宋体" w:hAnsi="Times New Roman" w:cs="Times New Roman" w:hint="eastAsia"/>
        </w:rPr>
        <w:t>”键退出编辑模式，然后再英文状态下输入</w:t>
      </w:r>
      <w:proofErr w:type="gramStart"/>
      <w:r w:rsidR="00D71E46">
        <w:rPr>
          <w:rFonts w:ascii="Times New Roman" w:eastAsia="宋体" w:hAnsi="Times New Roman" w:cs="Times New Roman"/>
        </w:rPr>
        <w:t>”</w:t>
      </w:r>
      <w:proofErr w:type="gramEnd"/>
      <w:r w:rsidR="00D71E46">
        <w:rPr>
          <w:rFonts w:ascii="Times New Roman" w:eastAsia="宋体" w:hAnsi="Times New Roman" w:cs="Times New Roman"/>
        </w:rPr>
        <w:t>:”</w:t>
      </w:r>
      <w:r w:rsidR="00D71E46">
        <w:rPr>
          <w:rFonts w:ascii="Times New Roman" w:eastAsia="宋体" w:hAnsi="Times New Roman" w:cs="Times New Roman" w:hint="eastAsia"/>
        </w:rPr>
        <w:t>（冒号），然后输入</w:t>
      </w:r>
      <w:proofErr w:type="spellStart"/>
      <w:r w:rsidR="00D71E46">
        <w:rPr>
          <w:rFonts w:ascii="Times New Roman" w:eastAsia="宋体" w:hAnsi="Times New Roman" w:cs="Times New Roman" w:hint="eastAsia"/>
        </w:rPr>
        <w:t>wq</w:t>
      </w:r>
      <w:proofErr w:type="spellEnd"/>
      <w:r w:rsidR="00EA0CCC">
        <w:rPr>
          <w:rFonts w:ascii="Times New Roman" w:eastAsia="宋体" w:hAnsi="Times New Roman" w:cs="Times New Roman" w:hint="eastAsia"/>
        </w:rPr>
        <w:t>，最后按回车完成编辑。（更多</w:t>
      </w:r>
      <w:r w:rsidR="00EA0CCC">
        <w:rPr>
          <w:rFonts w:ascii="Times New Roman" w:eastAsia="宋体" w:hAnsi="Times New Roman" w:cs="Times New Roman" w:hint="eastAsia"/>
        </w:rPr>
        <w:t>vim</w:t>
      </w:r>
      <w:r w:rsidR="00EA0CCC">
        <w:rPr>
          <w:rFonts w:ascii="Times New Roman" w:eastAsia="宋体" w:hAnsi="Times New Roman" w:cs="Times New Roman" w:hint="eastAsia"/>
        </w:rPr>
        <w:t>用法请参阅网上教程）</w:t>
      </w:r>
    </w:p>
    <w:p w14:paraId="007FAB4E" w14:textId="77777777" w:rsidR="00AA623A" w:rsidRDefault="00AA623A" w:rsidP="001E74EB">
      <w:pPr>
        <w:rPr>
          <w:rFonts w:ascii="Times New Roman" w:eastAsia="宋体" w:hAnsi="Times New Roman" w:cs="Times New Roman"/>
        </w:rPr>
      </w:pPr>
    </w:p>
    <w:p w14:paraId="38A821BE" w14:textId="2EF78537" w:rsidR="0017749F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node1~node4</w:t>
      </w:r>
      <w:r w:rsidRPr="001E74EB">
        <w:rPr>
          <w:rFonts w:ascii="Times New Roman" w:eastAsia="宋体" w:hAnsi="Times New Roman" w:cs="Times New Roman"/>
        </w:rPr>
        <w:t>节点</w:t>
      </w:r>
      <w:r w:rsidRPr="001E74EB">
        <w:rPr>
          <w:rFonts w:ascii="Times New Roman" w:eastAsia="宋体" w:hAnsi="Times New Roman" w:cs="Times New Roman" w:hint="eastAsia"/>
        </w:rPr>
        <w:t>分别</w:t>
      </w:r>
      <w:r w:rsidRPr="001E74EB">
        <w:rPr>
          <w:rFonts w:ascii="Times New Roman" w:eastAsia="宋体" w:hAnsi="Times New Roman" w:cs="Times New Roman"/>
        </w:rPr>
        <w:t>执行</w:t>
      </w:r>
      <w:r w:rsidRPr="001E74EB">
        <w:rPr>
          <w:rFonts w:ascii="Times New Roman" w:eastAsia="宋体" w:hAnsi="Times New Roman" w:cs="Times New Roman" w:hint="eastAsia"/>
        </w:rPr>
        <w:t>命令</w:t>
      </w:r>
    </w:p>
    <w:p w14:paraId="68BE54E3" w14:textId="3F623C14" w:rsidR="0017749F" w:rsidRDefault="0017749F" w:rsidP="00E63AC4">
      <w:pPr>
        <w:pStyle w:val="a5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</w:rPr>
      </w:pPr>
      <w:r w:rsidRPr="00E63AC4">
        <w:rPr>
          <w:rFonts w:ascii="Times New Roman" w:eastAsia="宋体" w:hAnsi="Times New Roman" w:cs="Times New Roman" w:hint="eastAsia"/>
        </w:rPr>
        <w:t>查看内网</w:t>
      </w:r>
      <w:proofErr w:type="spellStart"/>
      <w:r w:rsidRPr="00E63AC4">
        <w:rPr>
          <w:rFonts w:ascii="Times New Roman" w:eastAsia="宋体" w:hAnsi="Times New Roman" w:cs="Times New Roman" w:hint="eastAsia"/>
        </w:rPr>
        <w:t>ip</w:t>
      </w:r>
      <w:proofErr w:type="spellEnd"/>
    </w:p>
    <w:p w14:paraId="36A7A422" w14:textId="18CAAC17" w:rsidR="00E63AC4" w:rsidRPr="00CF07CF" w:rsidRDefault="00CF07CF" w:rsidP="00CF07CF">
      <w:pPr>
        <w:jc w:val="center"/>
        <w:rPr>
          <w:rFonts w:ascii="Cascadia Code" w:eastAsia="宋体" w:hAnsi="Cascadia Code" w:cs="Cascadia Code"/>
        </w:rPr>
      </w:pPr>
      <w:proofErr w:type="spellStart"/>
      <w:r w:rsidRPr="00CF07CF">
        <w:rPr>
          <w:rFonts w:ascii="Cascadia Code" w:eastAsia="宋体" w:hAnsi="Cascadia Code" w:cs="Cascadia Code" w:hint="eastAsia"/>
        </w:rPr>
        <w:t>ifconfig</w:t>
      </w:r>
      <w:proofErr w:type="spellEnd"/>
    </w:p>
    <w:p w14:paraId="3238BDC8" w14:textId="63E2494B" w:rsidR="00CF07CF" w:rsidRPr="00E63AC4" w:rsidRDefault="00621003" w:rsidP="00E63AC4">
      <w:pPr>
        <w:pStyle w:val="a5"/>
        <w:ind w:left="360" w:firstLineChars="0" w:firstLine="0"/>
        <w:rPr>
          <w:rFonts w:ascii="Times New Roman" w:eastAsia="宋体" w:hAnsi="Times New Roman" w:cs="Times New Roman"/>
        </w:rPr>
      </w:pPr>
      <w:r w:rsidRPr="00621003">
        <w:rPr>
          <w:rFonts w:ascii="Times New Roman" w:eastAsia="宋体" w:hAnsi="Times New Roman" w:cs="Times New Roman"/>
          <w:noProof/>
        </w:rPr>
        <w:drawing>
          <wp:inline distT="0" distB="0" distL="0" distR="0" wp14:anchorId="7B22A7D8" wp14:editId="310FF55B">
            <wp:extent cx="5274310" cy="263461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5E0A" w14:textId="5308E9E8" w:rsidR="001E74EB" w:rsidRPr="00AF12CA" w:rsidRDefault="00621003" w:rsidP="001E74EB">
      <w:pPr>
        <w:pStyle w:val="a5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编辑</w:t>
      </w:r>
      <w:r>
        <w:rPr>
          <w:rFonts w:ascii="Times New Roman" w:eastAsia="宋体" w:hAnsi="Times New Roman" w:cs="Times New Roman" w:hint="eastAsia"/>
        </w:rPr>
        <w:t>hosts</w:t>
      </w:r>
      <w:r>
        <w:rPr>
          <w:rFonts w:ascii="Times New Roman" w:eastAsia="宋体" w:hAnsi="Times New Roman" w:cs="Times New Roman" w:hint="eastAsia"/>
        </w:rPr>
        <w:t>文件</w:t>
      </w:r>
      <w:r w:rsidR="00AF12CA">
        <w:rPr>
          <w:rFonts w:ascii="Times New Roman" w:eastAsia="宋体" w:hAnsi="Times New Roman" w:cs="Times New Roman" w:hint="eastAsia"/>
        </w:rPr>
        <w:t>，</w:t>
      </w:r>
      <w:r w:rsidR="001E74EB" w:rsidRPr="00AF12CA">
        <w:rPr>
          <w:rFonts w:ascii="Times New Roman" w:eastAsia="宋体" w:hAnsi="Times New Roman" w:cs="Times New Roman" w:hint="eastAsia"/>
        </w:rPr>
        <w:t>加入</w:t>
      </w:r>
      <w:r w:rsidR="001E74EB" w:rsidRPr="00AF12CA">
        <w:rPr>
          <w:rFonts w:ascii="Times New Roman" w:eastAsia="宋体" w:hAnsi="Times New Roman" w:cs="Times New Roman"/>
        </w:rPr>
        <w:t>node1~node4</w:t>
      </w:r>
      <w:r w:rsidR="001E74EB" w:rsidRPr="00AF12CA">
        <w:rPr>
          <w:rFonts w:ascii="Times New Roman" w:eastAsia="宋体" w:hAnsi="Times New Roman" w:cs="Times New Roman" w:hint="eastAsia"/>
        </w:rPr>
        <w:t>对应</w:t>
      </w:r>
      <w:r w:rsidR="001E74EB" w:rsidRPr="00AF12CA">
        <w:rPr>
          <w:rFonts w:ascii="Times New Roman" w:eastAsia="宋体" w:hAnsi="Times New Roman" w:cs="Times New Roman"/>
        </w:rPr>
        <w:t>IP</w:t>
      </w:r>
      <w:r w:rsidR="001E74EB" w:rsidRPr="00AF12CA">
        <w:rPr>
          <w:rFonts w:ascii="Times New Roman" w:eastAsia="宋体" w:hAnsi="Times New Roman" w:cs="Times New Roman" w:hint="eastAsia"/>
        </w:rPr>
        <w:t>及</w:t>
      </w:r>
      <w:r w:rsidR="001E74EB" w:rsidRPr="00AF12CA">
        <w:rPr>
          <w:rFonts w:ascii="Times New Roman" w:eastAsia="宋体" w:hAnsi="Times New Roman" w:cs="Times New Roman"/>
        </w:rPr>
        <w:t>node</w:t>
      </w:r>
      <w:r w:rsidR="001E74EB" w:rsidRPr="00AF12CA">
        <w:rPr>
          <w:rFonts w:ascii="Times New Roman" w:eastAsia="宋体" w:hAnsi="Times New Roman" w:cs="Times New Roman" w:hint="eastAsia"/>
        </w:rPr>
        <w:t>节点名。</w:t>
      </w:r>
    </w:p>
    <w:p w14:paraId="27E7767B" w14:textId="62BF92CA" w:rsidR="001E74EB" w:rsidRPr="00697018" w:rsidRDefault="001E74EB" w:rsidP="001E74EB">
      <w:pPr>
        <w:jc w:val="center"/>
        <w:rPr>
          <w:rFonts w:ascii="Cascadia Code" w:eastAsia="宋体" w:hAnsi="Cascadia Code" w:cs="Cascadia Code"/>
        </w:rPr>
      </w:pPr>
      <w:r w:rsidRPr="00697018">
        <w:rPr>
          <w:rFonts w:ascii="Cascadia Code" w:eastAsia="宋体" w:hAnsi="Cascadia Code" w:cs="Cascadia Code" w:hint="eastAsia"/>
        </w:rPr>
        <w:t>vim</w:t>
      </w:r>
      <w:r w:rsidRPr="00697018">
        <w:rPr>
          <w:rFonts w:ascii="Cascadia Code" w:eastAsia="宋体" w:hAnsi="Cascadia Code" w:cs="Cascadia Code"/>
        </w:rPr>
        <w:t xml:space="preserve"> /</w:t>
      </w:r>
      <w:proofErr w:type="spellStart"/>
      <w:r w:rsidRPr="00697018">
        <w:rPr>
          <w:rFonts w:ascii="Cascadia Code" w:eastAsia="宋体" w:hAnsi="Cascadia Code" w:cs="Cascadia Code" w:hint="eastAsia"/>
        </w:rPr>
        <w:t>etc</w:t>
      </w:r>
      <w:proofErr w:type="spellEnd"/>
      <w:r w:rsidRPr="00697018">
        <w:rPr>
          <w:rFonts w:ascii="Cascadia Code" w:eastAsia="宋体" w:hAnsi="Cascadia Code" w:cs="Cascadia Code" w:hint="eastAsia"/>
        </w:rPr>
        <w:t>/</w:t>
      </w:r>
      <w:r w:rsidRPr="00697018">
        <w:rPr>
          <w:rFonts w:ascii="Cascadia Code" w:eastAsia="宋体" w:hAnsi="Cascadia Code" w:cs="Cascadia Code"/>
        </w:rPr>
        <w:t>hosts</w:t>
      </w:r>
    </w:p>
    <w:p w14:paraId="6A6F27F2" w14:textId="5FCE639C" w:rsidR="008145F0" w:rsidRDefault="008145F0" w:rsidP="008145F0">
      <w:pPr>
        <w:rPr>
          <w:rFonts w:ascii="Times New Roman" w:eastAsia="宋体" w:hAnsi="Times New Roman" w:cs="Times New Roman"/>
        </w:rPr>
      </w:pPr>
      <w:r w:rsidRPr="008145F0">
        <w:rPr>
          <w:rFonts w:ascii="Times New Roman" w:eastAsia="宋体" w:hAnsi="Times New Roman" w:cs="Times New Roman" w:hint="eastAsia"/>
        </w:rPr>
        <w:t>格式</w:t>
      </w:r>
      <w:r>
        <w:rPr>
          <w:rFonts w:ascii="Times New Roman" w:eastAsia="宋体" w:hAnsi="Times New Roman" w:cs="Times New Roman" w:hint="eastAsia"/>
        </w:rPr>
        <w:t>如下</w:t>
      </w:r>
    </w:p>
    <w:p w14:paraId="1A33CC6C" w14:textId="42EDC5F5" w:rsidR="008145F0" w:rsidRPr="001F26E3" w:rsidRDefault="008145F0" w:rsidP="008145F0">
      <w:pPr>
        <w:ind w:leftChars="100" w:left="210"/>
        <w:rPr>
          <w:rFonts w:ascii="Consolas" w:hAnsi="Consolas"/>
          <w:color w:val="2F5496" w:themeColor="accent1" w:themeShade="BF"/>
          <w:szCs w:val="21"/>
        </w:rPr>
      </w:pPr>
      <w:r w:rsidRPr="001F26E3">
        <w:rPr>
          <w:rFonts w:ascii="Consolas" w:hAnsi="Consolas"/>
          <w:color w:val="2F5496" w:themeColor="accent1" w:themeShade="BF"/>
          <w:szCs w:val="21"/>
        </w:rPr>
        <w:t>node1</w:t>
      </w:r>
      <w:r w:rsidR="001F26E3">
        <w:rPr>
          <w:rFonts w:ascii="Consolas" w:hAnsi="Consolas" w:hint="eastAsia"/>
          <w:color w:val="2F5496" w:themeColor="accent1" w:themeShade="BF"/>
          <w:szCs w:val="21"/>
        </w:rPr>
        <w:t>_</w:t>
      </w:r>
      <w:r w:rsidRPr="001F26E3">
        <w:rPr>
          <w:rFonts w:ascii="Consolas" w:hAnsi="Consolas"/>
          <w:color w:val="2F5496" w:themeColor="accent1" w:themeShade="BF"/>
          <w:szCs w:val="21"/>
        </w:rPr>
        <w:t xml:space="preserve">ip node1 </w:t>
      </w:r>
    </w:p>
    <w:p w14:paraId="4519FF87" w14:textId="68701B7E" w:rsidR="008145F0" w:rsidRPr="001F26E3" w:rsidRDefault="008145F0" w:rsidP="008145F0">
      <w:pPr>
        <w:ind w:leftChars="100" w:left="210"/>
        <w:rPr>
          <w:rFonts w:ascii="Consolas" w:hAnsi="Consolas"/>
          <w:color w:val="2F5496" w:themeColor="accent1" w:themeShade="BF"/>
          <w:szCs w:val="21"/>
        </w:rPr>
      </w:pPr>
      <w:r w:rsidRPr="001F26E3">
        <w:rPr>
          <w:rFonts w:ascii="Consolas" w:hAnsi="Consolas"/>
          <w:color w:val="2F5496" w:themeColor="accent1" w:themeShade="BF"/>
          <w:szCs w:val="21"/>
        </w:rPr>
        <w:t>node2</w:t>
      </w:r>
      <w:r w:rsidR="001F26E3">
        <w:rPr>
          <w:rFonts w:ascii="Consolas" w:hAnsi="Consolas"/>
          <w:color w:val="2F5496" w:themeColor="accent1" w:themeShade="BF"/>
          <w:szCs w:val="21"/>
        </w:rPr>
        <w:t>_</w:t>
      </w:r>
      <w:r w:rsidRPr="001F26E3">
        <w:rPr>
          <w:rFonts w:ascii="Consolas" w:hAnsi="Consolas"/>
          <w:color w:val="2F5496" w:themeColor="accent1" w:themeShade="BF"/>
          <w:szCs w:val="21"/>
        </w:rPr>
        <w:t xml:space="preserve">ip node2 </w:t>
      </w:r>
    </w:p>
    <w:p w14:paraId="11FCB49B" w14:textId="695EE75B" w:rsidR="008145F0" w:rsidRPr="001F26E3" w:rsidRDefault="008145F0" w:rsidP="008145F0">
      <w:pPr>
        <w:ind w:leftChars="100" w:left="210"/>
        <w:rPr>
          <w:rFonts w:ascii="Consolas" w:hAnsi="Consolas"/>
          <w:color w:val="2F5496" w:themeColor="accent1" w:themeShade="BF"/>
          <w:szCs w:val="21"/>
        </w:rPr>
      </w:pPr>
      <w:r w:rsidRPr="001F26E3">
        <w:rPr>
          <w:rFonts w:ascii="Consolas" w:hAnsi="Consolas"/>
          <w:color w:val="2F5496" w:themeColor="accent1" w:themeShade="BF"/>
          <w:szCs w:val="21"/>
        </w:rPr>
        <w:t>node3</w:t>
      </w:r>
      <w:r w:rsidR="001F26E3">
        <w:rPr>
          <w:rFonts w:ascii="Consolas" w:hAnsi="Consolas"/>
          <w:color w:val="2F5496" w:themeColor="accent1" w:themeShade="BF"/>
          <w:szCs w:val="21"/>
        </w:rPr>
        <w:t>_</w:t>
      </w:r>
      <w:r w:rsidRPr="001F26E3">
        <w:rPr>
          <w:rFonts w:ascii="Consolas" w:hAnsi="Consolas"/>
          <w:color w:val="2F5496" w:themeColor="accent1" w:themeShade="BF"/>
          <w:szCs w:val="21"/>
        </w:rPr>
        <w:t xml:space="preserve">ip node3 </w:t>
      </w:r>
    </w:p>
    <w:p w14:paraId="64C8ADFB" w14:textId="78DE8531" w:rsidR="008145F0" w:rsidRDefault="008145F0" w:rsidP="008145F0">
      <w:pPr>
        <w:ind w:leftChars="100" w:left="210"/>
        <w:rPr>
          <w:rFonts w:ascii="Consolas" w:hAnsi="Consolas"/>
          <w:color w:val="2F5496" w:themeColor="accent1" w:themeShade="BF"/>
          <w:szCs w:val="21"/>
        </w:rPr>
      </w:pPr>
      <w:r w:rsidRPr="001F26E3">
        <w:rPr>
          <w:rFonts w:ascii="Consolas" w:hAnsi="Consolas"/>
          <w:color w:val="2F5496" w:themeColor="accent1" w:themeShade="BF"/>
          <w:szCs w:val="21"/>
        </w:rPr>
        <w:t>node4</w:t>
      </w:r>
      <w:r w:rsidR="001F26E3">
        <w:rPr>
          <w:rFonts w:ascii="Consolas" w:hAnsi="Consolas"/>
          <w:color w:val="2F5496" w:themeColor="accent1" w:themeShade="BF"/>
          <w:szCs w:val="21"/>
        </w:rPr>
        <w:t>_</w:t>
      </w:r>
      <w:r w:rsidRPr="001F26E3">
        <w:rPr>
          <w:rFonts w:ascii="Consolas" w:hAnsi="Consolas"/>
          <w:color w:val="2F5496" w:themeColor="accent1" w:themeShade="BF"/>
          <w:szCs w:val="21"/>
        </w:rPr>
        <w:t>ip node4</w:t>
      </w:r>
    </w:p>
    <w:p w14:paraId="539B085F" w14:textId="77777777" w:rsidR="0088459C" w:rsidRDefault="00AF12CA" w:rsidP="001F26E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其中本节点的</w:t>
      </w:r>
      <w:proofErr w:type="spellStart"/>
      <w:r>
        <w:rPr>
          <w:rFonts w:ascii="Times New Roman" w:eastAsia="宋体" w:hAnsi="Times New Roman" w:cs="Times New Roman" w:hint="eastAsia"/>
        </w:rPr>
        <w:t>ip</w:t>
      </w:r>
      <w:proofErr w:type="spellEnd"/>
      <w:r>
        <w:rPr>
          <w:rFonts w:ascii="Times New Roman" w:eastAsia="宋体" w:hAnsi="Times New Roman" w:cs="Times New Roman" w:hint="eastAsia"/>
        </w:rPr>
        <w:t>用刚刚查到的内网</w:t>
      </w:r>
      <w:proofErr w:type="spellStart"/>
      <w:r>
        <w:rPr>
          <w:rFonts w:ascii="Times New Roman" w:eastAsia="宋体" w:hAnsi="Times New Roman" w:cs="Times New Roman" w:hint="eastAsia"/>
        </w:rPr>
        <w:t>ip</w:t>
      </w:r>
      <w:proofErr w:type="spellEnd"/>
      <w:r>
        <w:rPr>
          <w:rFonts w:ascii="Times New Roman" w:eastAsia="宋体" w:hAnsi="Times New Roman" w:cs="Times New Roman" w:hint="eastAsia"/>
        </w:rPr>
        <w:t>，其他节点的</w:t>
      </w:r>
      <w:proofErr w:type="spellStart"/>
      <w:r>
        <w:rPr>
          <w:rFonts w:ascii="Times New Roman" w:eastAsia="宋体" w:hAnsi="Times New Roman" w:cs="Times New Roman" w:hint="eastAsia"/>
        </w:rPr>
        <w:t>ip</w:t>
      </w:r>
      <w:proofErr w:type="spellEnd"/>
      <w:r>
        <w:rPr>
          <w:rFonts w:ascii="Times New Roman" w:eastAsia="宋体" w:hAnsi="Times New Roman" w:cs="Times New Roman" w:hint="eastAsia"/>
        </w:rPr>
        <w:t>用</w:t>
      </w:r>
      <w:r w:rsidR="00DE59D7">
        <w:rPr>
          <w:rFonts w:ascii="Times New Roman" w:eastAsia="宋体" w:hAnsi="Times New Roman" w:cs="Times New Roman" w:hint="eastAsia"/>
        </w:rPr>
        <w:t>外网</w:t>
      </w:r>
      <w:proofErr w:type="spellStart"/>
      <w:r w:rsidR="00DE59D7">
        <w:rPr>
          <w:rFonts w:ascii="Times New Roman" w:eastAsia="宋体" w:hAnsi="Times New Roman" w:cs="Times New Roman" w:hint="eastAsia"/>
        </w:rPr>
        <w:t>ip</w:t>
      </w:r>
      <w:proofErr w:type="spellEnd"/>
      <w:r w:rsidR="00DE59D7">
        <w:rPr>
          <w:rFonts w:ascii="Times New Roman" w:eastAsia="宋体" w:hAnsi="Times New Roman" w:cs="Times New Roman" w:hint="eastAsia"/>
        </w:rPr>
        <w:t>（</w:t>
      </w:r>
      <w:r w:rsidR="001F1FEE">
        <w:rPr>
          <w:rFonts w:ascii="Times New Roman" w:eastAsia="宋体" w:hAnsi="Times New Roman" w:cs="Times New Roman" w:hint="eastAsia"/>
        </w:rPr>
        <w:t>之前</w:t>
      </w:r>
      <w:r w:rsidR="00DE59D7">
        <w:rPr>
          <w:rFonts w:ascii="Times New Roman" w:eastAsia="宋体" w:hAnsi="Times New Roman" w:cs="Times New Roman" w:hint="eastAsia"/>
        </w:rPr>
        <w:t>服务器管理页面</w:t>
      </w:r>
      <w:r w:rsidR="001F1FEE">
        <w:rPr>
          <w:rFonts w:ascii="Times New Roman" w:eastAsia="宋体" w:hAnsi="Times New Roman" w:cs="Times New Roman" w:hint="eastAsia"/>
        </w:rPr>
        <w:t>显示的服务器的</w:t>
      </w:r>
      <w:proofErr w:type="spellStart"/>
      <w:r w:rsidR="00DE59D7">
        <w:rPr>
          <w:rFonts w:ascii="Times New Roman" w:eastAsia="宋体" w:hAnsi="Times New Roman" w:cs="Times New Roman" w:hint="eastAsia"/>
        </w:rPr>
        <w:t>ip</w:t>
      </w:r>
      <w:proofErr w:type="spellEnd"/>
      <w:r w:rsidR="00DE59D7">
        <w:rPr>
          <w:rFonts w:ascii="Times New Roman" w:eastAsia="宋体" w:hAnsi="Times New Roman" w:cs="Times New Roman" w:hint="eastAsia"/>
        </w:rPr>
        <w:t>）</w:t>
      </w:r>
    </w:p>
    <w:p w14:paraId="0CED3C51" w14:textId="77777777" w:rsidR="0088459C" w:rsidRDefault="0088459C" w:rsidP="001F26E3">
      <w:pPr>
        <w:rPr>
          <w:rFonts w:ascii="Times New Roman" w:eastAsia="宋体" w:hAnsi="Times New Roman" w:cs="Times New Roman"/>
        </w:rPr>
      </w:pPr>
    </w:p>
    <w:p w14:paraId="0BA8A1AA" w14:textId="7D9D0C49" w:rsidR="001F26E3" w:rsidRPr="00F1597B" w:rsidRDefault="00DE59D7" w:rsidP="001F26E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node</w:t>
      </w:r>
      <w:r>
        <w:rPr>
          <w:rFonts w:ascii="Times New Roman" w:eastAsia="宋体" w:hAnsi="Times New Roman" w:cs="Times New Roman"/>
        </w:rPr>
        <w:t>4</w:t>
      </w:r>
      <w:r>
        <w:rPr>
          <w:rFonts w:ascii="Times New Roman" w:eastAsia="宋体" w:hAnsi="Times New Roman" w:cs="Times New Roman" w:hint="eastAsia"/>
        </w:rPr>
        <w:t>查询内网</w:t>
      </w:r>
      <w:proofErr w:type="spellStart"/>
      <w:r>
        <w:rPr>
          <w:rFonts w:ascii="Times New Roman" w:eastAsia="宋体" w:hAnsi="Times New Roman" w:cs="Times New Roman" w:hint="eastAsia"/>
        </w:rPr>
        <w:t>ip</w:t>
      </w:r>
      <w:proofErr w:type="spellEnd"/>
      <w:r>
        <w:rPr>
          <w:rFonts w:ascii="Times New Roman" w:eastAsia="宋体" w:hAnsi="Times New Roman" w:cs="Times New Roman" w:hint="eastAsia"/>
        </w:rPr>
        <w:t>并修改</w:t>
      </w:r>
      <w:r>
        <w:rPr>
          <w:rFonts w:ascii="Times New Roman" w:eastAsia="宋体" w:hAnsi="Times New Roman" w:cs="Times New Roman" w:hint="eastAsia"/>
        </w:rPr>
        <w:t>hosts</w:t>
      </w:r>
      <w:r>
        <w:rPr>
          <w:rFonts w:ascii="Times New Roman" w:eastAsia="宋体" w:hAnsi="Times New Roman" w:cs="Times New Roman" w:hint="eastAsia"/>
        </w:rPr>
        <w:t>文件后</w:t>
      </w:r>
      <w:r w:rsidR="009103FD">
        <w:rPr>
          <w:rFonts w:ascii="Times New Roman" w:eastAsia="宋体" w:hAnsi="Times New Roman" w:cs="Times New Roman" w:hint="eastAsia"/>
        </w:rPr>
        <w:t>，</w:t>
      </w:r>
      <w:r w:rsidR="009103FD">
        <w:rPr>
          <w:rFonts w:ascii="Times New Roman" w:eastAsia="宋体" w:hAnsi="Times New Roman" w:cs="Times New Roman" w:hint="eastAsia"/>
        </w:rPr>
        <w:t>hosts</w:t>
      </w:r>
      <w:r w:rsidR="009103FD">
        <w:rPr>
          <w:rFonts w:ascii="Times New Roman" w:eastAsia="宋体" w:hAnsi="Times New Roman" w:cs="Times New Roman" w:hint="eastAsia"/>
        </w:rPr>
        <w:t>的</w:t>
      </w:r>
      <w:r w:rsidR="00F1597B">
        <w:rPr>
          <w:rFonts w:ascii="Times New Roman" w:eastAsia="宋体" w:hAnsi="Times New Roman" w:cs="Times New Roman" w:hint="eastAsia"/>
        </w:rPr>
        <w:t>截图如下所示</w:t>
      </w:r>
    </w:p>
    <w:p w14:paraId="75B92625" w14:textId="6B816559" w:rsidR="001E74EB" w:rsidRPr="001E74EB" w:rsidRDefault="000972F1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>
        <w:rPr>
          <w:rFonts w:ascii="Huawei Sans" w:eastAsia="方正兰亭黑简体" w:hAnsi="Huawei Sans" w:cs="微软雅黑"/>
          <w:noProof/>
          <w:kern w:val="0"/>
          <w:szCs w:val="20"/>
        </w:rPr>
        <w:br/>
      </w:r>
      <w:r w:rsidR="001738B6" w:rsidRPr="001738B6">
        <w:rPr>
          <w:rFonts w:ascii="Huawei Sans" w:eastAsia="方正兰亭黑简体" w:hAnsi="Huawei Sans" w:cs="微软雅黑"/>
          <w:noProof/>
          <w:kern w:val="0"/>
          <w:szCs w:val="20"/>
        </w:rPr>
        <w:drawing>
          <wp:inline distT="0" distB="0" distL="0" distR="0" wp14:anchorId="5E1A0104" wp14:editId="39936372">
            <wp:extent cx="5274310" cy="1390650"/>
            <wp:effectExtent l="0" t="0" r="2540" b="0"/>
            <wp:docPr id="160" name="图片 16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00F8" w14:textId="77777777" w:rsidR="001B7EFB" w:rsidRDefault="001B7EFB" w:rsidP="001E74EB">
      <w:pPr>
        <w:rPr>
          <w:rFonts w:ascii="Times New Roman" w:eastAsia="宋体" w:hAnsi="Times New Roman" w:cs="Times New Roman"/>
        </w:rPr>
      </w:pPr>
    </w:p>
    <w:p w14:paraId="526432AA" w14:textId="10D8DA4F" w:rsidR="008E6B07" w:rsidRPr="008E6B07" w:rsidRDefault="001B7EFB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检测</w:t>
      </w:r>
      <w:r w:rsidR="008E6B07">
        <w:rPr>
          <w:rFonts w:ascii="Times New Roman" w:eastAsia="宋体" w:hAnsi="Times New Roman" w:cs="Times New Roman" w:hint="eastAsia"/>
        </w:rPr>
        <w:t>节点间是否能无密访问</w:t>
      </w:r>
    </w:p>
    <w:p w14:paraId="5AF954FF" w14:textId="60B80940" w:rsidR="001E74EB" w:rsidRDefault="00F1597B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所有节点加入后</w:t>
      </w:r>
      <w:r w:rsidR="00AC2115">
        <w:rPr>
          <w:rFonts w:ascii="Times New Roman" w:eastAsia="宋体" w:hAnsi="Times New Roman" w:cs="Times New Roman" w:hint="eastAsia"/>
        </w:rPr>
        <w:t>IP</w:t>
      </w:r>
      <w:r w:rsidR="00AC2115">
        <w:rPr>
          <w:rFonts w:ascii="Times New Roman" w:eastAsia="宋体" w:hAnsi="Times New Roman" w:cs="Times New Roman" w:hint="eastAsia"/>
        </w:rPr>
        <w:t>映射后</w:t>
      </w:r>
      <w:r>
        <w:rPr>
          <w:rFonts w:ascii="Times New Roman" w:eastAsia="宋体" w:hAnsi="Times New Roman" w:cs="Times New Roman" w:hint="eastAsia"/>
        </w:rPr>
        <w:t>，</w:t>
      </w:r>
      <w:r w:rsidR="001E74EB" w:rsidRPr="001E74EB">
        <w:rPr>
          <w:rFonts w:ascii="Times New Roman" w:eastAsia="宋体" w:hAnsi="Times New Roman" w:cs="Times New Roman"/>
        </w:rPr>
        <w:t>node1~node4</w:t>
      </w:r>
      <w:r w:rsidR="001E74EB" w:rsidRPr="001E74EB">
        <w:rPr>
          <w:rFonts w:ascii="Times New Roman" w:eastAsia="宋体" w:hAnsi="Times New Roman" w:cs="Times New Roman"/>
        </w:rPr>
        <w:t>节点</w:t>
      </w:r>
      <w:r w:rsidR="001E74EB" w:rsidRPr="001E74EB">
        <w:rPr>
          <w:rFonts w:ascii="Times New Roman" w:eastAsia="宋体" w:hAnsi="Times New Roman" w:cs="Times New Roman" w:hint="eastAsia"/>
        </w:rPr>
        <w:t>分别</w:t>
      </w:r>
      <w:r w:rsidR="001E74EB" w:rsidRPr="001E74EB">
        <w:rPr>
          <w:rFonts w:ascii="Times New Roman" w:eastAsia="宋体" w:hAnsi="Times New Roman" w:cs="Times New Roman"/>
        </w:rPr>
        <w:t>执行</w:t>
      </w:r>
      <w:r w:rsidR="001E74EB" w:rsidRPr="001E74EB">
        <w:rPr>
          <w:rFonts w:ascii="Times New Roman" w:eastAsia="宋体" w:hAnsi="Times New Roman" w:cs="Times New Roman" w:hint="eastAsia"/>
        </w:rPr>
        <w:t>命令</w:t>
      </w:r>
      <w:r w:rsidR="001E74EB" w:rsidRPr="001E74EB">
        <w:rPr>
          <w:rFonts w:ascii="Times New Roman" w:eastAsia="宋体" w:hAnsi="Times New Roman" w:cs="Times New Roman"/>
        </w:rPr>
        <w:t>ssh node1~node4</w:t>
      </w:r>
      <w:r w:rsidR="001E74EB" w:rsidRPr="001E74EB">
        <w:rPr>
          <w:rFonts w:ascii="Times New Roman" w:eastAsia="宋体" w:hAnsi="Times New Roman" w:cs="Times New Roman"/>
        </w:rPr>
        <w:t>，选择</w:t>
      </w:r>
      <w:r w:rsidR="001E74EB" w:rsidRPr="001E74EB">
        <w:rPr>
          <w:rFonts w:ascii="Times New Roman" w:eastAsia="宋体" w:hAnsi="Times New Roman" w:cs="Times New Roman"/>
        </w:rPr>
        <w:t>yes</w:t>
      </w:r>
      <w:r w:rsidR="001E74EB" w:rsidRPr="001E74EB">
        <w:rPr>
          <w:rFonts w:ascii="Times New Roman" w:eastAsia="宋体" w:hAnsi="Times New Roman" w:cs="Times New Roman"/>
        </w:rPr>
        <w:t>后，确保能够无密码跳转到目的节点。</w:t>
      </w:r>
      <w:r w:rsidR="001E74EB" w:rsidRPr="001E74EB">
        <w:rPr>
          <w:rFonts w:ascii="Times New Roman" w:eastAsia="宋体" w:hAnsi="Times New Roman" w:cs="Times New Roman"/>
        </w:rPr>
        <w:t>node1</w:t>
      </w:r>
      <w:r w:rsidR="001E74EB" w:rsidRPr="001E74EB">
        <w:rPr>
          <w:rFonts w:ascii="Times New Roman" w:eastAsia="宋体" w:hAnsi="Times New Roman" w:cs="Times New Roman" w:hint="eastAsia"/>
        </w:rPr>
        <w:t>节点无密码跳转到</w:t>
      </w:r>
      <w:r w:rsidR="001E74EB" w:rsidRPr="001E74EB">
        <w:rPr>
          <w:rFonts w:ascii="Times New Roman" w:eastAsia="宋体" w:hAnsi="Times New Roman" w:cs="Times New Roman"/>
        </w:rPr>
        <w:t>node</w:t>
      </w:r>
      <w:r w:rsidR="00123FDD">
        <w:rPr>
          <w:rFonts w:ascii="Times New Roman" w:eastAsia="宋体" w:hAnsi="Times New Roman" w:cs="Times New Roman"/>
        </w:rPr>
        <w:t>4</w:t>
      </w:r>
      <w:r w:rsidR="001E74EB" w:rsidRPr="001E74EB">
        <w:rPr>
          <w:rFonts w:ascii="Times New Roman" w:eastAsia="宋体" w:hAnsi="Times New Roman" w:cs="Times New Roman" w:hint="eastAsia"/>
        </w:rPr>
        <w:t>节点如下图，其余同理。</w:t>
      </w:r>
    </w:p>
    <w:p w14:paraId="5AC1B5A5" w14:textId="425E11A0" w:rsidR="000F1DBC" w:rsidRPr="001E74EB" w:rsidRDefault="00123FDD" w:rsidP="001E74EB">
      <w:pPr>
        <w:rPr>
          <w:rFonts w:ascii="Times New Roman" w:eastAsia="宋体" w:hAnsi="Times New Roman" w:cs="Times New Roman"/>
        </w:rPr>
      </w:pPr>
      <w:r w:rsidRPr="00123FDD">
        <w:rPr>
          <w:rFonts w:ascii="Times New Roman" w:eastAsia="宋体" w:hAnsi="Times New Roman" w:cs="Times New Roman"/>
          <w:noProof/>
        </w:rPr>
        <w:drawing>
          <wp:inline distT="0" distB="0" distL="0" distR="0" wp14:anchorId="2DD6FFB1" wp14:editId="5FF12C13">
            <wp:extent cx="5274310" cy="1466215"/>
            <wp:effectExtent l="0" t="0" r="2540" b="635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6B1A" w14:textId="6AEB3003" w:rsidR="009E6D96" w:rsidRPr="009E6D96" w:rsidRDefault="009E6D96" w:rsidP="009E6D96">
      <w:pPr>
        <w:pStyle w:val="ab"/>
        <w:rPr>
          <w:rFonts w:hint="eastAsia"/>
        </w:rPr>
      </w:pPr>
      <w:r w:rsidRPr="009E6D96">
        <w:rPr>
          <w:rStyle w:val="32"/>
          <w:rFonts w:eastAsia="黑体"/>
          <w:b/>
          <w:bCs w:val="0"/>
          <w:sz w:val="24"/>
        </w:rPr>
        <w:t>步骤</w:t>
      </w:r>
      <w:r>
        <w:rPr>
          <w:rStyle w:val="32"/>
          <w:rFonts w:eastAsia="黑体" w:hint="eastAsia"/>
          <w:b/>
          <w:bCs w:val="0"/>
          <w:sz w:val="24"/>
        </w:rPr>
        <w:t>四</w:t>
      </w:r>
      <w:r w:rsidRPr="009E6D96">
        <w:rPr>
          <w:rStyle w:val="32"/>
          <w:rFonts w:eastAsia="黑体"/>
          <w:b/>
          <w:bCs w:val="0"/>
          <w:sz w:val="24"/>
        </w:rPr>
        <w:t>：</w:t>
      </w:r>
    </w:p>
    <w:p w14:paraId="40DAFB13" w14:textId="77777777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安装</w:t>
      </w:r>
      <w:r w:rsidRPr="001E74EB">
        <w:rPr>
          <w:rFonts w:ascii="Times New Roman" w:eastAsia="宋体" w:hAnsi="Times New Roman" w:cs="Times New Roman" w:hint="eastAsia"/>
        </w:rPr>
        <w:t>O</w:t>
      </w:r>
      <w:r w:rsidRPr="001E74EB">
        <w:rPr>
          <w:rFonts w:ascii="Times New Roman" w:eastAsia="宋体" w:hAnsi="Times New Roman" w:cs="Times New Roman"/>
        </w:rPr>
        <w:t>penJDK</w:t>
      </w:r>
    </w:p>
    <w:p w14:paraId="2BDEE125" w14:textId="0081F808" w:rsidR="001E74EB" w:rsidRPr="001E74EB" w:rsidRDefault="003F171C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登录到上传安装包的</w:t>
      </w:r>
      <w:r w:rsidR="001E74EB" w:rsidRPr="001E74EB">
        <w:rPr>
          <w:rFonts w:ascii="Times New Roman" w:eastAsia="宋体" w:hAnsi="Times New Roman" w:cs="Times New Roman"/>
        </w:rPr>
        <w:t>节点，执行如下命令，将</w:t>
      </w:r>
      <w:proofErr w:type="spellStart"/>
      <w:r w:rsidR="001E74EB" w:rsidRPr="001E74EB">
        <w:rPr>
          <w:rFonts w:ascii="Times New Roman" w:eastAsia="宋体" w:hAnsi="Times New Roman" w:cs="Times New Roman"/>
        </w:rPr>
        <w:t>jdk</w:t>
      </w:r>
      <w:proofErr w:type="spellEnd"/>
      <w:r w:rsidR="001E74EB" w:rsidRPr="001E74EB">
        <w:rPr>
          <w:rFonts w:ascii="Times New Roman" w:eastAsia="宋体" w:hAnsi="Times New Roman" w:cs="Times New Roman"/>
        </w:rPr>
        <w:t>安装包拷贝到</w:t>
      </w:r>
      <w:r w:rsidR="001E74EB" w:rsidRPr="001E74EB">
        <w:rPr>
          <w:rFonts w:ascii="Times New Roman" w:eastAsia="宋体" w:hAnsi="Times New Roman" w:cs="Times New Roman"/>
        </w:rPr>
        <w:t>/</w:t>
      </w:r>
      <w:proofErr w:type="spellStart"/>
      <w:r w:rsidR="001E74EB" w:rsidRPr="001E74EB">
        <w:rPr>
          <w:rFonts w:ascii="Times New Roman" w:eastAsia="宋体" w:hAnsi="Times New Roman" w:cs="Times New Roman"/>
        </w:rPr>
        <w:t>usr</w:t>
      </w:r>
      <w:proofErr w:type="spellEnd"/>
      <w:r w:rsidR="001E74EB" w:rsidRPr="001E74EB">
        <w:rPr>
          <w:rFonts w:ascii="Times New Roman" w:eastAsia="宋体" w:hAnsi="Times New Roman" w:cs="Times New Roman"/>
        </w:rPr>
        <w:t>/lib/</w:t>
      </w:r>
      <w:proofErr w:type="spellStart"/>
      <w:r w:rsidR="001E74EB" w:rsidRPr="001E74EB">
        <w:rPr>
          <w:rFonts w:ascii="Times New Roman" w:eastAsia="宋体" w:hAnsi="Times New Roman" w:cs="Times New Roman"/>
        </w:rPr>
        <w:t>jvm</w:t>
      </w:r>
      <w:proofErr w:type="spellEnd"/>
      <w:r w:rsidR="001E74EB" w:rsidRPr="001E74EB">
        <w:rPr>
          <w:rFonts w:ascii="Times New Roman" w:eastAsia="宋体" w:hAnsi="Times New Roman" w:cs="Times New Roman" w:hint="eastAsia"/>
        </w:rPr>
        <w:t>目录下。</w:t>
      </w:r>
    </w:p>
    <w:p w14:paraId="207008BB" w14:textId="77777777" w:rsidR="001E74EB" w:rsidRPr="00697018" w:rsidRDefault="001E74EB" w:rsidP="001E74EB">
      <w:pPr>
        <w:jc w:val="center"/>
        <w:rPr>
          <w:rFonts w:ascii="Cascadia Code" w:eastAsia="宋体" w:hAnsi="Cascadia Code" w:cs="Cascadia Code"/>
        </w:rPr>
      </w:pPr>
      <w:r w:rsidRPr="00697018">
        <w:rPr>
          <w:rFonts w:ascii="Cascadia Code" w:eastAsia="宋体" w:hAnsi="Cascadia Code" w:cs="Cascadia Code"/>
        </w:rPr>
        <w:t>cp OpenJDK8U-jdk_aarch64_linux_openj9_8u292b10_openj9-0.26.0.tar /</w:t>
      </w:r>
      <w:proofErr w:type="spellStart"/>
      <w:r w:rsidRPr="00697018">
        <w:rPr>
          <w:rFonts w:ascii="Cascadia Code" w:eastAsia="宋体" w:hAnsi="Cascadia Code" w:cs="Cascadia Code"/>
        </w:rPr>
        <w:t>usr</w:t>
      </w:r>
      <w:proofErr w:type="spellEnd"/>
      <w:r w:rsidRPr="00697018">
        <w:rPr>
          <w:rFonts w:ascii="Cascadia Code" w:eastAsia="宋体" w:hAnsi="Cascadia Code" w:cs="Cascadia Code"/>
        </w:rPr>
        <w:t>/lib/</w:t>
      </w:r>
      <w:proofErr w:type="spellStart"/>
      <w:r w:rsidRPr="00697018">
        <w:rPr>
          <w:rFonts w:ascii="Cascadia Code" w:eastAsia="宋体" w:hAnsi="Cascadia Code" w:cs="Cascadia Code"/>
        </w:rPr>
        <w:t>jvm</w:t>
      </w:r>
      <w:proofErr w:type="spellEnd"/>
      <w:r w:rsidRPr="00697018">
        <w:rPr>
          <w:rFonts w:ascii="Cascadia Code" w:eastAsia="宋体" w:hAnsi="Cascadia Code" w:cs="Cascadia Code"/>
        </w:rPr>
        <w:t>/</w:t>
      </w:r>
    </w:p>
    <w:p w14:paraId="62B32895" w14:textId="6CF73F7E" w:rsidR="00581C4D" w:rsidRDefault="001E74EB" w:rsidP="00581C4D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执行如下命令</w:t>
      </w:r>
      <w:r w:rsidR="0043555A">
        <w:rPr>
          <w:rFonts w:ascii="Times New Roman" w:eastAsia="宋体" w:hAnsi="Times New Roman" w:cs="Times New Roman" w:hint="eastAsia"/>
        </w:rPr>
        <w:t>，</w:t>
      </w:r>
      <w:r w:rsidR="0043555A" w:rsidRPr="001E74EB">
        <w:rPr>
          <w:rFonts w:ascii="Times New Roman" w:eastAsia="宋体" w:hAnsi="Times New Roman" w:cs="Times New Roman" w:hint="eastAsia"/>
        </w:rPr>
        <w:t>在</w:t>
      </w:r>
      <w:r w:rsidR="0043555A">
        <w:rPr>
          <w:rFonts w:ascii="Times New Roman" w:eastAsia="宋体" w:hAnsi="Times New Roman" w:cs="Times New Roman" w:hint="eastAsia"/>
        </w:rPr>
        <w:t>该</w:t>
      </w:r>
      <w:r w:rsidR="0043555A" w:rsidRPr="001E74EB">
        <w:rPr>
          <w:rFonts w:ascii="Times New Roman" w:eastAsia="宋体" w:hAnsi="Times New Roman" w:cs="Times New Roman"/>
        </w:rPr>
        <w:t>节点</w:t>
      </w:r>
      <w:r w:rsidR="0043555A">
        <w:rPr>
          <w:rFonts w:ascii="Times New Roman" w:eastAsia="宋体" w:hAnsi="Times New Roman" w:cs="Times New Roman" w:hint="eastAsia"/>
        </w:rPr>
        <w:t>将安装包分发到剩余</w:t>
      </w:r>
      <w:r w:rsidR="0043555A">
        <w:rPr>
          <w:rFonts w:ascii="Times New Roman" w:eastAsia="宋体" w:hAnsi="Times New Roman" w:cs="Times New Roman" w:hint="eastAsia"/>
        </w:rPr>
        <w:t>3</w:t>
      </w:r>
      <w:r w:rsidR="0043555A">
        <w:rPr>
          <w:rFonts w:ascii="Times New Roman" w:eastAsia="宋体" w:hAnsi="Times New Roman" w:cs="Times New Roman" w:hint="eastAsia"/>
        </w:rPr>
        <w:t>个节点</w:t>
      </w:r>
      <w:r w:rsidR="004907DB">
        <w:rPr>
          <w:rFonts w:ascii="Times New Roman" w:eastAsia="宋体" w:hAnsi="Times New Roman" w:cs="Times New Roman"/>
        </w:rPr>
        <w:t>:</w:t>
      </w:r>
      <w:r w:rsidR="004907DB">
        <w:rPr>
          <w:rFonts w:ascii="Times New Roman" w:eastAsia="宋体" w:hAnsi="Times New Roman" w:cs="Times New Roman" w:hint="eastAsia"/>
        </w:rPr>
        <w:t>（图中蓝色部分根据自己的实际情况进行替换）</w:t>
      </w:r>
    </w:p>
    <w:p w14:paraId="15E8938D" w14:textId="43912B9A" w:rsidR="00803C4D" w:rsidRPr="00803C4D" w:rsidRDefault="00803C4D" w:rsidP="00803C4D">
      <w:pPr>
        <w:jc w:val="center"/>
        <w:rPr>
          <w:rFonts w:ascii="Cascadia Code" w:eastAsia="宋体" w:hAnsi="Cascadia Code" w:cs="Cascadia Code"/>
        </w:rPr>
      </w:pPr>
      <w:proofErr w:type="spellStart"/>
      <w:r w:rsidRPr="00803C4D">
        <w:rPr>
          <w:rFonts w:ascii="Cascadia Code" w:eastAsia="宋体" w:hAnsi="Cascadia Code" w:cs="Cascadia Code"/>
        </w:rPr>
        <w:t>scp</w:t>
      </w:r>
      <w:proofErr w:type="spellEnd"/>
      <w:r w:rsidRPr="00803C4D">
        <w:rPr>
          <w:rFonts w:ascii="Cascadia Code" w:eastAsia="宋体" w:hAnsi="Cascadia Code" w:cs="Cascadia Code"/>
        </w:rPr>
        <w:t xml:space="preserve"> OpenJDK8U-jdk_aarch64_linux_openj9_8u292b10_openj9-0.26.0.tar root@</w:t>
      </w:r>
      <w:r w:rsidRPr="004907DB">
        <w:rPr>
          <w:rFonts w:ascii="Cascadia Code" w:eastAsia="宋体" w:hAnsi="Cascadia Code" w:cs="Cascadia Code"/>
          <w:color w:val="0070C0"/>
        </w:rPr>
        <w:t>node1</w:t>
      </w:r>
      <w:r w:rsidRPr="00803C4D">
        <w:rPr>
          <w:rFonts w:ascii="Cascadia Code" w:eastAsia="宋体" w:hAnsi="Cascadia Code" w:cs="Cascadia Code"/>
        </w:rPr>
        <w:t>:/</w:t>
      </w:r>
      <w:proofErr w:type="spellStart"/>
      <w:r w:rsidRPr="00803C4D">
        <w:rPr>
          <w:rFonts w:ascii="Cascadia Code" w:eastAsia="宋体" w:hAnsi="Cascadia Code" w:cs="Cascadia Code"/>
        </w:rPr>
        <w:t>usr</w:t>
      </w:r>
      <w:proofErr w:type="spellEnd"/>
      <w:r w:rsidRPr="00803C4D">
        <w:rPr>
          <w:rFonts w:ascii="Cascadia Code" w:eastAsia="宋体" w:hAnsi="Cascadia Code" w:cs="Cascadia Code"/>
        </w:rPr>
        <w:t>/lib/</w:t>
      </w:r>
      <w:proofErr w:type="spellStart"/>
      <w:r w:rsidRPr="00803C4D">
        <w:rPr>
          <w:rFonts w:ascii="Cascadia Code" w:eastAsia="宋体" w:hAnsi="Cascadia Code" w:cs="Cascadia Code"/>
        </w:rPr>
        <w:t>jvm</w:t>
      </w:r>
      <w:proofErr w:type="spellEnd"/>
      <w:r w:rsidRPr="00803C4D">
        <w:rPr>
          <w:rFonts w:ascii="Cascadia Code" w:eastAsia="宋体" w:hAnsi="Cascadia Code" w:cs="Cascadia Code"/>
        </w:rPr>
        <w:t>/</w:t>
      </w:r>
    </w:p>
    <w:p w14:paraId="08CE23AF" w14:textId="60C5E586" w:rsidR="00803C4D" w:rsidRPr="00803C4D" w:rsidRDefault="00803C4D" w:rsidP="00803C4D">
      <w:pPr>
        <w:jc w:val="center"/>
        <w:rPr>
          <w:rFonts w:ascii="Cascadia Code" w:eastAsia="宋体" w:hAnsi="Cascadia Code" w:cs="Cascadia Code"/>
        </w:rPr>
      </w:pPr>
      <w:proofErr w:type="spellStart"/>
      <w:r w:rsidRPr="00803C4D">
        <w:rPr>
          <w:rFonts w:ascii="Cascadia Code" w:eastAsia="宋体" w:hAnsi="Cascadia Code" w:cs="Cascadia Code"/>
        </w:rPr>
        <w:t>scp</w:t>
      </w:r>
      <w:proofErr w:type="spellEnd"/>
      <w:r w:rsidRPr="00803C4D">
        <w:rPr>
          <w:rFonts w:ascii="Cascadia Code" w:eastAsia="宋体" w:hAnsi="Cascadia Code" w:cs="Cascadia Code"/>
        </w:rPr>
        <w:t xml:space="preserve"> </w:t>
      </w:r>
      <w:r w:rsidR="00B2471A">
        <w:rPr>
          <w:rFonts w:ascii="Cascadia Code" w:eastAsia="宋体" w:hAnsi="Cascadia Code" w:cs="Cascadia Code"/>
        </w:rPr>
        <w:t>O</w:t>
      </w:r>
      <w:r w:rsidRPr="00803C4D">
        <w:rPr>
          <w:rFonts w:ascii="Cascadia Code" w:eastAsia="宋体" w:hAnsi="Cascadia Code" w:cs="Cascadia Code"/>
        </w:rPr>
        <w:t>penJDK8U-jdk_aarch64_linux_openj9_8u292b10_openj9-0.26.0.tar root@</w:t>
      </w:r>
      <w:r w:rsidRPr="004907DB">
        <w:rPr>
          <w:rFonts w:ascii="Cascadia Code" w:eastAsia="宋体" w:hAnsi="Cascadia Code" w:cs="Cascadia Code"/>
          <w:color w:val="0070C0"/>
        </w:rPr>
        <w:t>node</w:t>
      </w:r>
      <w:r w:rsidR="00AD7BA3" w:rsidRPr="004907DB">
        <w:rPr>
          <w:rFonts w:ascii="Cascadia Code" w:eastAsia="宋体" w:hAnsi="Cascadia Code" w:cs="Cascadia Code"/>
          <w:color w:val="0070C0"/>
        </w:rPr>
        <w:t>2</w:t>
      </w:r>
      <w:r w:rsidRPr="00803C4D">
        <w:rPr>
          <w:rFonts w:ascii="Cascadia Code" w:eastAsia="宋体" w:hAnsi="Cascadia Code" w:cs="Cascadia Code"/>
        </w:rPr>
        <w:t>:/</w:t>
      </w:r>
      <w:proofErr w:type="spellStart"/>
      <w:r w:rsidRPr="00803C4D">
        <w:rPr>
          <w:rFonts w:ascii="Cascadia Code" w:eastAsia="宋体" w:hAnsi="Cascadia Code" w:cs="Cascadia Code"/>
        </w:rPr>
        <w:t>usr</w:t>
      </w:r>
      <w:proofErr w:type="spellEnd"/>
      <w:r w:rsidRPr="00803C4D">
        <w:rPr>
          <w:rFonts w:ascii="Cascadia Code" w:eastAsia="宋体" w:hAnsi="Cascadia Code" w:cs="Cascadia Code"/>
        </w:rPr>
        <w:t>/lib/</w:t>
      </w:r>
      <w:proofErr w:type="spellStart"/>
      <w:r w:rsidRPr="00803C4D">
        <w:rPr>
          <w:rFonts w:ascii="Cascadia Code" w:eastAsia="宋体" w:hAnsi="Cascadia Code" w:cs="Cascadia Code"/>
        </w:rPr>
        <w:t>jvm</w:t>
      </w:r>
      <w:proofErr w:type="spellEnd"/>
      <w:r w:rsidRPr="00803C4D">
        <w:rPr>
          <w:rFonts w:ascii="Cascadia Code" w:eastAsia="宋体" w:hAnsi="Cascadia Code" w:cs="Cascadia Code"/>
        </w:rPr>
        <w:t>/</w:t>
      </w:r>
    </w:p>
    <w:p w14:paraId="697E0122" w14:textId="068DAAB8" w:rsidR="00803C4D" w:rsidRPr="00803C4D" w:rsidRDefault="00803C4D" w:rsidP="00803C4D">
      <w:pPr>
        <w:jc w:val="center"/>
        <w:rPr>
          <w:rFonts w:ascii="Cascadia Code" w:eastAsia="宋体" w:hAnsi="Cascadia Code" w:cs="Cascadia Code"/>
        </w:rPr>
      </w:pPr>
      <w:proofErr w:type="spellStart"/>
      <w:r w:rsidRPr="00803C4D">
        <w:rPr>
          <w:rFonts w:ascii="Cascadia Code" w:eastAsia="宋体" w:hAnsi="Cascadia Code" w:cs="Cascadia Code"/>
        </w:rPr>
        <w:t>scp</w:t>
      </w:r>
      <w:proofErr w:type="spellEnd"/>
      <w:r w:rsidRPr="00803C4D">
        <w:rPr>
          <w:rFonts w:ascii="Cascadia Code" w:eastAsia="宋体" w:hAnsi="Cascadia Code" w:cs="Cascadia Code"/>
        </w:rPr>
        <w:t xml:space="preserve"> OpenJDK8U-jdk_aarch64_linux_openj9_8u292b10_openj9-0.26.0.tar</w:t>
      </w:r>
      <w:r w:rsidR="004907DB">
        <w:rPr>
          <w:rFonts w:ascii="Cascadia Code" w:eastAsia="宋体" w:hAnsi="Cascadia Code" w:cs="Cascadia Code"/>
        </w:rPr>
        <w:t xml:space="preserve"> </w:t>
      </w:r>
      <w:r w:rsidRPr="00803C4D">
        <w:rPr>
          <w:rFonts w:ascii="Cascadia Code" w:eastAsia="宋体" w:hAnsi="Cascadia Code" w:cs="Cascadia Code"/>
        </w:rPr>
        <w:lastRenderedPageBreak/>
        <w:t>root@</w:t>
      </w:r>
      <w:r w:rsidRPr="004907DB">
        <w:rPr>
          <w:rFonts w:ascii="Cascadia Code" w:eastAsia="宋体" w:hAnsi="Cascadia Code" w:cs="Cascadia Code"/>
          <w:color w:val="0070C0"/>
        </w:rPr>
        <w:t>node</w:t>
      </w:r>
      <w:r w:rsidR="00AD7BA3" w:rsidRPr="004907DB">
        <w:rPr>
          <w:rFonts w:ascii="Cascadia Code" w:eastAsia="宋体" w:hAnsi="Cascadia Code" w:cs="Cascadia Code"/>
          <w:color w:val="0070C0"/>
        </w:rPr>
        <w:t>3</w:t>
      </w:r>
      <w:r w:rsidRPr="00803C4D">
        <w:rPr>
          <w:rFonts w:ascii="Cascadia Code" w:eastAsia="宋体" w:hAnsi="Cascadia Code" w:cs="Cascadia Code"/>
        </w:rPr>
        <w:t>:/</w:t>
      </w:r>
      <w:proofErr w:type="spellStart"/>
      <w:r w:rsidRPr="00803C4D">
        <w:rPr>
          <w:rFonts w:ascii="Cascadia Code" w:eastAsia="宋体" w:hAnsi="Cascadia Code" w:cs="Cascadia Code"/>
        </w:rPr>
        <w:t>usr</w:t>
      </w:r>
      <w:proofErr w:type="spellEnd"/>
      <w:r w:rsidRPr="00803C4D">
        <w:rPr>
          <w:rFonts w:ascii="Cascadia Code" w:eastAsia="宋体" w:hAnsi="Cascadia Code" w:cs="Cascadia Code"/>
        </w:rPr>
        <w:t>/lib/</w:t>
      </w:r>
      <w:proofErr w:type="spellStart"/>
      <w:r w:rsidRPr="00803C4D">
        <w:rPr>
          <w:rFonts w:ascii="Cascadia Code" w:eastAsia="宋体" w:hAnsi="Cascadia Code" w:cs="Cascadia Code"/>
        </w:rPr>
        <w:t>jvm</w:t>
      </w:r>
      <w:proofErr w:type="spellEnd"/>
      <w:r w:rsidRPr="00803C4D">
        <w:rPr>
          <w:rFonts w:ascii="Cascadia Code" w:eastAsia="宋体" w:hAnsi="Cascadia Code" w:cs="Cascadia Code"/>
        </w:rPr>
        <w:t>/</w:t>
      </w:r>
    </w:p>
    <w:p w14:paraId="63117290" w14:textId="7EC5F41D" w:rsidR="001E74EB" w:rsidRDefault="005C0F4B" w:rsidP="001E74EB">
      <w:r w:rsidRPr="005C0F4B">
        <w:rPr>
          <w:noProof/>
        </w:rPr>
        <w:drawing>
          <wp:inline distT="0" distB="0" distL="0" distR="0" wp14:anchorId="237F241F" wp14:editId="3E347DAC">
            <wp:extent cx="5274310" cy="733425"/>
            <wp:effectExtent l="0" t="0" r="2540" b="9525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0B6D" w14:textId="77777777" w:rsidR="005C0F4B" w:rsidRPr="001E74EB" w:rsidRDefault="005C0F4B" w:rsidP="001E74EB"/>
    <w:p w14:paraId="2F64EC9C" w14:textId="11781732" w:rsid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在</w:t>
      </w:r>
      <w:r w:rsidRPr="001E74EB">
        <w:rPr>
          <w:rFonts w:ascii="Times New Roman" w:eastAsia="宋体" w:hAnsi="Times New Roman" w:cs="Times New Roman" w:hint="eastAsia"/>
        </w:rPr>
        <w:t>n</w:t>
      </w:r>
      <w:r w:rsidRPr="001E74EB">
        <w:rPr>
          <w:rFonts w:ascii="Times New Roman" w:eastAsia="宋体" w:hAnsi="Times New Roman" w:cs="Times New Roman"/>
        </w:rPr>
        <w:t>ode1</w:t>
      </w:r>
      <w:r w:rsidRPr="001E74EB">
        <w:rPr>
          <w:rFonts w:ascii="Times New Roman" w:eastAsia="宋体" w:hAnsi="Times New Roman" w:cs="Times New Roman" w:hint="eastAsia"/>
        </w:rPr>
        <w:t>~</w:t>
      </w:r>
      <w:r w:rsidRPr="001E74EB">
        <w:rPr>
          <w:rFonts w:ascii="Times New Roman" w:eastAsia="宋体" w:hAnsi="Times New Roman" w:cs="Times New Roman"/>
        </w:rPr>
        <w:t>node4</w:t>
      </w:r>
      <w:proofErr w:type="gramStart"/>
      <w:r w:rsidRPr="001E74EB">
        <w:rPr>
          <w:rFonts w:ascii="Times New Roman" w:eastAsia="宋体" w:hAnsi="Times New Roman" w:cs="Times New Roman" w:hint="eastAsia"/>
        </w:rPr>
        <w:t>四</w:t>
      </w:r>
      <w:proofErr w:type="gramEnd"/>
      <w:r w:rsidRPr="001E74EB">
        <w:rPr>
          <w:rFonts w:ascii="Times New Roman" w:eastAsia="宋体" w:hAnsi="Times New Roman" w:cs="Times New Roman" w:hint="eastAsia"/>
        </w:rPr>
        <w:t>个</w:t>
      </w:r>
      <w:r w:rsidRPr="001E74EB">
        <w:rPr>
          <w:rFonts w:ascii="Times New Roman" w:eastAsia="宋体" w:hAnsi="Times New Roman" w:cs="Times New Roman"/>
        </w:rPr>
        <w:t>节点</w:t>
      </w:r>
      <w:r w:rsidRPr="001E74EB">
        <w:rPr>
          <w:rFonts w:ascii="Times New Roman" w:eastAsia="宋体" w:hAnsi="Times New Roman" w:cs="Times New Roman" w:hint="eastAsia"/>
        </w:rPr>
        <w:t>分别</w:t>
      </w:r>
      <w:r w:rsidRPr="001E74EB">
        <w:rPr>
          <w:rFonts w:ascii="Times New Roman" w:eastAsia="宋体" w:hAnsi="Times New Roman" w:cs="Times New Roman"/>
        </w:rPr>
        <w:t>执行</w:t>
      </w:r>
      <w:r w:rsidRPr="001E74EB">
        <w:rPr>
          <w:rFonts w:ascii="Times New Roman" w:eastAsia="宋体" w:hAnsi="Times New Roman" w:cs="Times New Roman" w:hint="eastAsia"/>
        </w:rPr>
        <w:t>命令</w:t>
      </w:r>
    </w:p>
    <w:p w14:paraId="471E9016" w14:textId="2DA9149D" w:rsidR="00246AFE" w:rsidRPr="001E74EB" w:rsidRDefault="00246AFE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.</w:t>
      </w:r>
    </w:p>
    <w:p w14:paraId="4DD5DE89" w14:textId="77777777" w:rsidR="001E74EB" w:rsidRPr="00246AFE" w:rsidRDefault="001E74EB" w:rsidP="001E74EB">
      <w:pPr>
        <w:jc w:val="center"/>
        <w:rPr>
          <w:rFonts w:ascii="Cascadia Code" w:eastAsia="宋体" w:hAnsi="Cascadia Code" w:cs="Cascadia Code"/>
        </w:rPr>
      </w:pPr>
      <w:r w:rsidRPr="00246AFE">
        <w:rPr>
          <w:rFonts w:ascii="Cascadia Code" w:eastAsia="宋体" w:hAnsi="Cascadia Code" w:cs="Cascadia Code"/>
        </w:rPr>
        <w:t>cd /</w:t>
      </w:r>
      <w:proofErr w:type="spellStart"/>
      <w:r w:rsidRPr="00246AFE">
        <w:rPr>
          <w:rFonts w:ascii="Cascadia Code" w:eastAsia="宋体" w:hAnsi="Cascadia Code" w:cs="Cascadia Code"/>
        </w:rPr>
        <w:t>usr</w:t>
      </w:r>
      <w:proofErr w:type="spellEnd"/>
      <w:r w:rsidRPr="00246AFE">
        <w:rPr>
          <w:rFonts w:ascii="Cascadia Code" w:eastAsia="宋体" w:hAnsi="Cascadia Code" w:cs="Cascadia Code"/>
        </w:rPr>
        <w:t>/lib/</w:t>
      </w:r>
      <w:proofErr w:type="spellStart"/>
      <w:r w:rsidRPr="00246AFE">
        <w:rPr>
          <w:rFonts w:ascii="Cascadia Code" w:eastAsia="宋体" w:hAnsi="Cascadia Code" w:cs="Cascadia Code"/>
        </w:rPr>
        <w:t>jvm</w:t>
      </w:r>
      <w:proofErr w:type="spellEnd"/>
      <w:r w:rsidRPr="00246AFE">
        <w:rPr>
          <w:rFonts w:ascii="Cascadia Code" w:eastAsia="宋体" w:hAnsi="Cascadia Code" w:cs="Cascadia Code"/>
        </w:rPr>
        <w:t>/</w:t>
      </w:r>
    </w:p>
    <w:p w14:paraId="7244AF6E" w14:textId="524EDBA5" w:rsidR="00246AFE" w:rsidRPr="00246AFE" w:rsidRDefault="00246AFE" w:rsidP="00246AFE">
      <w:pPr>
        <w:rPr>
          <w:rFonts w:ascii="Times New Roman" w:eastAsia="宋体" w:hAnsi="Times New Roman" w:cs="Times New Roman"/>
        </w:rPr>
      </w:pPr>
      <w:r w:rsidRPr="00246AFE">
        <w:rPr>
          <w:rFonts w:ascii="Times New Roman" w:eastAsia="宋体" w:hAnsi="Times New Roman" w:cs="Times New Roman"/>
        </w:rPr>
        <w:t>2.</w:t>
      </w:r>
    </w:p>
    <w:p w14:paraId="20C6FAA6" w14:textId="4A888435" w:rsidR="001E74EB" w:rsidRPr="00246AFE" w:rsidRDefault="001E74EB" w:rsidP="001E74EB">
      <w:pPr>
        <w:jc w:val="center"/>
        <w:rPr>
          <w:rFonts w:ascii="Cascadia Code" w:eastAsia="宋体" w:hAnsi="Cascadia Code" w:cs="Cascadia Code"/>
        </w:rPr>
      </w:pPr>
      <w:r w:rsidRPr="00246AFE">
        <w:rPr>
          <w:rFonts w:ascii="Cascadia Code" w:eastAsia="宋体" w:hAnsi="Cascadia Code" w:cs="Cascadia Code"/>
        </w:rPr>
        <w:t>tar -</w:t>
      </w:r>
      <w:proofErr w:type="spellStart"/>
      <w:r w:rsidRPr="00246AFE">
        <w:rPr>
          <w:rFonts w:ascii="Cascadia Code" w:eastAsia="宋体" w:hAnsi="Cascadia Code" w:cs="Cascadia Code"/>
        </w:rPr>
        <w:t>vxf</w:t>
      </w:r>
      <w:proofErr w:type="spellEnd"/>
      <w:r w:rsidRPr="00246AFE">
        <w:rPr>
          <w:rFonts w:ascii="Cascadia Code" w:eastAsia="宋体" w:hAnsi="Cascadia Code" w:cs="Cascadia Code"/>
        </w:rPr>
        <w:t xml:space="preserve"> OpenJDK8U-jdk_aarch64_linux_openj9_8u292b10_openj9-0.26.0.tar</w:t>
      </w:r>
    </w:p>
    <w:p w14:paraId="0C8A73B8" w14:textId="401A9414" w:rsidR="001E74EB" w:rsidRPr="001E74EB" w:rsidRDefault="00F30FD6" w:rsidP="001E74EB">
      <w:pPr>
        <w:widowControl/>
        <w:topLinePunct/>
        <w:adjustRightInd w:val="0"/>
        <w:snapToGrid w:val="0"/>
        <w:spacing w:before="40" w:after="40" w:line="240" w:lineRule="atLeast"/>
        <w:jc w:val="center"/>
        <w:rPr>
          <w:rFonts w:ascii="Huawei Sans" w:eastAsia="方正兰亭黑简体" w:hAnsi="Huawei Sans" w:cs="Courier New"/>
          <w:kern w:val="0"/>
          <w:sz w:val="18"/>
          <w:szCs w:val="18"/>
          <w:lang w:eastAsia="en-US"/>
        </w:rPr>
      </w:pPr>
      <w:r w:rsidRPr="00F30FD6">
        <w:rPr>
          <w:rFonts w:ascii="Huawei Sans" w:eastAsia="方正兰亭黑简体" w:hAnsi="Huawei Sans" w:cs="Courier New"/>
          <w:noProof/>
          <w:kern w:val="0"/>
          <w:sz w:val="18"/>
          <w:szCs w:val="18"/>
          <w:lang w:eastAsia="en-US"/>
        </w:rPr>
        <w:drawing>
          <wp:inline distT="0" distB="0" distL="0" distR="0" wp14:anchorId="56AF99E2" wp14:editId="29C541E0">
            <wp:extent cx="5274310" cy="1597660"/>
            <wp:effectExtent l="0" t="0" r="2540" b="254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093E" w14:textId="77777777" w:rsidR="00F30FD6" w:rsidRDefault="00F30FD6" w:rsidP="001E74EB">
      <w:pPr>
        <w:rPr>
          <w:rFonts w:ascii="Times New Roman" w:eastAsia="宋体" w:hAnsi="Times New Roman" w:cs="Times New Roman"/>
        </w:rPr>
      </w:pPr>
    </w:p>
    <w:p w14:paraId="36862346" w14:textId="0F7CFE07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在</w:t>
      </w:r>
      <w:r w:rsidRPr="001E74EB">
        <w:rPr>
          <w:rFonts w:ascii="Times New Roman" w:eastAsia="宋体" w:hAnsi="Times New Roman" w:cs="Times New Roman" w:hint="eastAsia"/>
        </w:rPr>
        <w:t>n</w:t>
      </w:r>
      <w:r w:rsidRPr="001E74EB">
        <w:rPr>
          <w:rFonts w:ascii="Times New Roman" w:eastAsia="宋体" w:hAnsi="Times New Roman" w:cs="Times New Roman"/>
        </w:rPr>
        <w:t>ode1</w:t>
      </w:r>
      <w:r w:rsidRPr="001E74EB">
        <w:rPr>
          <w:rFonts w:ascii="Times New Roman" w:eastAsia="宋体" w:hAnsi="Times New Roman" w:cs="Times New Roman" w:hint="eastAsia"/>
        </w:rPr>
        <w:t>~</w:t>
      </w:r>
      <w:r w:rsidRPr="001E74EB">
        <w:rPr>
          <w:rFonts w:ascii="Times New Roman" w:eastAsia="宋体" w:hAnsi="Times New Roman" w:cs="Times New Roman"/>
        </w:rPr>
        <w:t>node4</w:t>
      </w:r>
      <w:proofErr w:type="gramStart"/>
      <w:r w:rsidRPr="001E74EB">
        <w:rPr>
          <w:rFonts w:ascii="Times New Roman" w:eastAsia="宋体" w:hAnsi="Times New Roman" w:cs="Times New Roman" w:hint="eastAsia"/>
        </w:rPr>
        <w:t>四</w:t>
      </w:r>
      <w:proofErr w:type="gramEnd"/>
      <w:r w:rsidRPr="001E74EB">
        <w:rPr>
          <w:rFonts w:ascii="Times New Roman" w:eastAsia="宋体" w:hAnsi="Times New Roman" w:cs="Times New Roman" w:hint="eastAsia"/>
        </w:rPr>
        <w:t>个</w:t>
      </w:r>
      <w:r w:rsidRPr="001E74EB">
        <w:rPr>
          <w:rFonts w:ascii="Times New Roman" w:eastAsia="宋体" w:hAnsi="Times New Roman" w:cs="Times New Roman"/>
        </w:rPr>
        <w:t>节点上</w:t>
      </w:r>
      <w:r w:rsidRPr="001E74EB">
        <w:rPr>
          <w:rFonts w:ascii="Times New Roman" w:eastAsia="宋体" w:hAnsi="Times New Roman" w:cs="Times New Roman" w:hint="eastAsia"/>
        </w:rPr>
        <w:t>编辑</w:t>
      </w:r>
      <w:r w:rsidRPr="001E74EB">
        <w:rPr>
          <w:rFonts w:ascii="Times New Roman" w:eastAsia="宋体" w:hAnsi="Times New Roman" w:cs="Times New Roman"/>
        </w:rPr>
        <w:t>/</w:t>
      </w:r>
      <w:proofErr w:type="spellStart"/>
      <w:r w:rsidRPr="001E74EB">
        <w:rPr>
          <w:rFonts w:ascii="Times New Roman" w:eastAsia="宋体" w:hAnsi="Times New Roman" w:cs="Times New Roman"/>
        </w:rPr>
        <w:t>etc</w:t>
      </w:r>
      <w:proofErr w:type="spellEnd"/>
      <w:r w:rsidRPr="001E74EB">
        <w:rPr>
          <w:rFonts w:ascii="Times New Roman" w:eastAsia="宋体" w:hAnsi="Times New Roman" w:cs="Times New Roman"/>
        </w:rPr>
        <w:t>/profile</w:t>
      </w:r>
      <w:r w:rsidRPr="001E74EB">
        <w:rPr>
          <w:rFonts w:ascii="Times New Roman" w:eastAsia="宋体" w:hAnsi="Times New Roman" w:cs="Times New Roman"/>
        </w:rPr>
        <w:t>增加如下的配置</w:t>
      </w:r>
    </w:p>
    <w:p w14:paraId="53040E91" w14:textId="77777777" w:rsidR="001E74EB" w:rsidRPr="00246AFE" w:rsidRDefault="001E74EB" w:rsidP="001E74EB">
      <w:pPr>
        <w:jc w:val="center"/>
        <w:rPr>
          <w:rFonts w:ascii="Cascadia Code" w:eastAsia="宋体" w:hAnsi="Cascadia Code" w:cs="Cascadia Code"/>
        </w:rPr>
      </w:pPr>
      <w:r w:rsidRPr="00246AFE">
        <w:rPr>
          <w:rFonts w:ascii="Cascadia Code" w:eastAsia="宋体" w:hAnsi="Cascadia Code" w:cs="Cascadia Code"/>
        </w:rPr>
        <w:t>vim /</w:t>
      </w:r>
      <w:proofErr w:type="spellStart"/>
      <w:r w:rsidRPr="00246AFE">
        <w:rPr>
          <w:rFonts w:ascii="Cascadia Code" w:eastAsia="宋体" w:hAnsi="Cascadia Code" w:cs="Cascadia Code"/>
        </w:rPr>
        <w:t>etc</w:t>
      </w:r>
      <w:proofErr w:type="spellEnd"/>
      <w:r w:rsidRPr="00246AFE">
        <w:rPr>
          <w:rFonts w:ascii="Cascadia Code" w:eastAsia="宋体" w:hAnsi="Cascadia Code" w:cs="Cascadia Code"/>
        </w:rPr>
        <w:t>/profile</w:t>
      </w:r>
    </w:p>
    <w:p w14:paraId="5DAFBE38" w14:textId="77777777" w:rsidR="001E74EB" w:rsidRPr="001E74EB" w:rsidRDefault="001E74EB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1E74EB">
        <w:rPr>
          <w:rFonts w:ascii="Huawei Sans" w:eastAsia="方正兰亭黑简体" w:hAnsi="Huawei Sans" w:cs="微软雅黑"/>
          <w:noProof/>
          <w:kern w:val="0"/>
          <w:szCs w:val="20"/>
        </w:rPr>
        <w:drawing>
          <wp:inline distT="0" distB="0" distL="0" distR="0" wp14:anchorId="69E32F6F" wp14:editId="4B9FA9B0">
            <wp:extent cx="5454000" cy="185330"/>
            <wp:effectExtent l="19050" t="19050" r="0" b="2476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533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3A21599D" w14:textId="7920AF78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添加</w:t>
      </w:r>
      <w:r w:rsidR="00C47C8E">
        <w:rPr>
          <w:rFonts w:ascii="Times New Roman" w:eastAsia="宋体" w:hAnsi="Times New Roman" w:cs="Times New Roman" w:hint="eastAsia"/>
        </w:rPr>
        <w:t>下面一行到文件末尾</w:t>
      </w:r>
    </w:p>
    <w:p w14:paraId="2C77ABC3" w14:textId="77777777" w:rsidR="001E74EB" w:rsidRPr="00782A17" w:rsidRDefault="001E74EB" w:rsidP="001E74EB">
      <w:pPr>
        <w:jc w:val="center"/>
        <w:rPr>
          <w:rFonts w:ascii="Cascadia Code" w:eastAsia="宋体" w:hAnsi="Cascadia Code" w:cs="Cascadia Code"/>
        </w:rPr>
      </w:pPr>
      <w:r w:rsidRPr="00782A17">
        <w:rPr>
          <w:rFonts w:ascii="Cascadia Code" w:eastAsia="宋体" w:hAnsi="Cascadia Code" w:cs="Cascadia Code"/>
        </w:rPr>
        <w:t>export JAVA_HOME=/</w:t>
      </w:r>
      <w:proofErr w:type="spellStart"/>
      <w:r w:rsidRPr="00782A17">
        <w:rPr>
          <w:rFonts w:ascii="Cascadia Code" w:eastAsia="宋体" w:hAnsi="Cascadia Code" w:cs="Cascadia Code"/>
        </w:rPr>
        <w:t>usr</w:t>
      </w:r>
      <w:proofErr w:type="spellEnd"/>
      <w:r w:rsidRPr="00782A17">
        <w:rPr>
          <w:rFonts w:ascii="Cascadia Code" w:eastAsia="宋体" w:hAnsi="Cascadia Code" w:cs="Cascadia Code"/>
        </w:rPr>
        <w:t>/lib/</w:t>
      </w:r>
      <w:proofErr w:type="spellStart"/>
      <w:r w:rsidRPr="00782A17">
        <w:rPr>
          <w:rFonts w:ascii="Cascadia Code" w:eastAsia="宋体" w:hAnsi="Cascadia Code" w:cs="Cascadia Code"/>
        </w:rPr>
        <w:t>jvm</w:t>
      </w:r>
      <w:proofErr w:type="spellEnd"/>
      <w:r w:rsidRPr="00782A17">
        <w:rPr>
          <w:rFonts w:ascii="Cascadia Code" w:eastAsia="宋体" w:hAnsi="Cascadia Code" w:cs="Cascadia Code"/>
        </w:rPr>
        <w:t>/jdk8u292-b10</w:t>
      </w:r>
    </w:p>
    <w:p w14:paraId="06051582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jc w:val="center"/>
        <w:rPr>
          <w:rFonts w:ascii="Huawei Sans" w:eastAsia="方正兰亭黑简体" w:hAnsi="Huawei Sans" w:cs="Courier New"/>
          <w:kern w:val="0"/>
          <w:sz w:val="18"/>
          <w:szCs w:val="18"/>
          <w:lang w:eastAsia="en-US"/>
        </w:rPr>
      </w:pPr>
      <w:r w:rsidRPr="001E74EB">
        <w:rPr>
          <w:rFonts w:ascii="Huawei Sans" w:eastAsia="方正兰亭黑简体" w:hAnsi="Huawei Sans" w:cs="Courier New"/>
          <w:noProof/>
          <w:kern w:val="0"/>
          <w:sz w:val="18"/>
          <w:szCs w:val="18"/>
          <w:lang w:eastAsia="en-US"/>
        </w:rPr>
        <w:drawing>
          <wp:inline distT="0" distB="0" distL="0" distR="0" wp14:anchorId="473DA226" wp14:editId="22826426">
            <wp:extent cx="3764273" cy="2504661"/>
            <wp:effectExtent l="19050" t="19050" r="2730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70432" cy="2508759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9ED0C7A" w14:textId="77777777" w:rsidR="00C47C8E" w:rsidRDefault="00C47C8E" w:rsidP="001E74EB">
      <w:pPr>
        <w:rPr>
          <w:rFonts w:ascii="Times New Roman" w:eastAsia="宋体" w:hAnsi="Times New Roman" w:cs="Times New Roman"/>
        </w:rPr>
      </w:pPr>
    </w:p>
    <w:p w14:paraId="0C16E283" w14:textId="1225C207" w:rsidR="001E74EB" w:rsidRPr="001E74EB" w:rsidRDefault="000F7613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然后</w:t>
      </w:r>
      <w:r w:rsidR="00CE0A43">
        <w:rPr>
          <w:rFonts w:ascii="Times New Roman" w:eastAsia="宋体" w:hAnsi="Times New Roman" w:cs="Times New Roman" w:hint="eastAsia"/>
        </w:rPr>
        <w:t>在各个节点上</w:t>
      </w:r>
      <w:r w:rsidR="001E74EB" w:rsidRPr="001E74EB">
        <w:rPr>
          <w:rFonts w:ascii="Times New Roman" w:eastAsia="宋体" w:hAnsi="Times New Roman" w:cs="Times New Roman"/>
        </w:rPr>
        <w:t>确认</w:t>
      </w:r>
      <w:r w:rsidR="001E74EB" w:rsidRPr="001E74EB">
        <w:rPr>
          <w:rFonts w:ascii="Times New Roman" w:eastAsia="宋体" w:hAnsi="Times New Roman" w:cs="Times New Roman"/>
        </w:rPr>
        <w:t>java</w:t>
      </w:r>
      <w:r w:rsidR="001E74EB" w:rsidRPr="001E74EB">
        <w:rPr>
          <w:rFonts w:ascii="Times New Roman" w:eastAsia="宋体" w:hAnsi="Times New Roman" w:cs="Times New Roman"/>
        </w:rPr>
        <w:t>版本</w:t>
      </w:r>
    </w:p>
    <w:p w14:paraId="64FC7D9A" w14:textId="77777777" w:rsidR="001E74EB" w:rsidRPr="00782A17" w:rsidRDefault="001E74EB" w:rsidP="001E74EB">
      <w:pPr>
        <w:jc w:val="center"/>
        <w:rPr>
          <w:rFonts w:ascii="Cascadia Code" w:eastAsia="宋体" w:hAnsi="Cascadia Code" w:cs="Cascadia Code"/>
        </w:rPr>
      </w:pPr>
      <w:r w:rsidRPr="00782A17">
        <w:rPr>
          <w:rFonts w:ascii="Cascadia Code" w:eastAsia="宋体" w:hAnsi="Cascadia Code" w:cs="Cascadia Code"/>
        </w:rPr>
        <w:t>source /</w:t>
      </w:r>
      <w:proofErr w:type="spellStart"/>
      <w:r w:rsidRPr="00782A17">
        <w:rPr>
          <w:rFonts w:ascii="Cascadia Code" w:eastAsia="宋体" w:hAnsi="Cascadia Code" w:cs="Cascadia Code"/>
        </w:rPr>
        <w:t>etc</w:t>
      </w:r>
      <w:proofErr w:type="spellEnd"/>
      <w:r w:rsidRPr="00782A17">
        <w:rPr>
          <w:rFonts w:ascii="Cascadia Code" w:eastAsia="宋体" w:hAnsi="Cascadia Code" w:cs="Cascadia Code"/>
        </w:rPr>
        <w:t>/profile</w:t>
      </w:r>
    </w:p>
    <w:p w14:paraId="456B57C2" w14:textId="5E02029C" w:rsidR="001E74EB" w:rsidRPr="00782A17" w:rsidRDefault="00782A17" w:rsidP="001E74EB">
      <w:pPr>
        <w:jc w:val="center"/>
        <w:rPr>
          <w:rFonts w:ascii="Cascadia Code" w:eastAsia="宋体" w:hAnsi="Cascadia Code" w:cs="Cascadia Code"/>
        </w:rPr>
      </w:pPr>
      <w:r w:rsidRPr="00782A17">
        <w:rPr>
          <w:rFonts w:ascii="Cascadia Code" w:eastAsia="宋体" w:hAnsi="Cascadia Code" w:cs="Cascadia Code"/>
        </w:rPr>
        <w:t>java -version</w:t>
      </w:r>
    </w:p>
    <w:p w14:paraId="21E4B7DD" w14:textId="3A5763A5" w:rsidR="000F7613" w:rsidRDefault="000F7613" w:rsidP="00BD5C06">
      <w:pPr>
        <w:jc w:val="center"/>
        <w:rPr>
          <w:rFonts w:ascii="Times New Roman" w:eastAsia="宋体" w:hAnsi="Times New Roman" w:cs="Times New Roman"/>
        </w:rPr>
      </w:pPr>
      <w:r w:rsidRPr="000F761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EECC49A" wp14:editId="76C6AEA9">
            <wp:extent cx="5035809" cy="1162110"/>
            <wp:effectExtent l="0" t="0" r="0" b="0"/>
            <wp:docPr id="56" name="图片 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9DB" w14:textId="2B045DDB" w:rsidR="000F7613" w:rsidRPr="009E6D96" w:rsidRDefault="009E6D96" w:rsidP="009E6D96">
      <w:pPr>
        <w:pStyle w:val="ab"/>
        <w:rPr>
          <w:rFonts w:hint="eastAsia"/>
        </w:rPr>
      </w:pPr>
      <w:r w:rsidRPr="009E6D96">
        <w:rPr>
          <w:rStyle w:val="32"/>
          <w:rFonts w:eastAsia="黑体"/>
          <w:b/>
          <w:bCs w:val="0"/>
          <w:sz w:val="24"/>
        </w:rPr>
        <w:t>步骤</w:t>
      </w:r>
      <w:r>
        <w:rPr>
          <w:rStyle w:val="32"/>
          <w:rFonts w:eastAsia="黑体" w:hint="eastAsia"/>
          <w:b/>
          <w:bCs w:val="0"/>
          <w:sz w:val="24"/>
        </w:rPr>
        <w:t>五</w:t>
      </w:r>
      <w:r w:rsidRPr="009E6D96">
        <w:rPr>
          <w:rStyle w:val="32"/>
          <w:rFonts w:eastAsia="黑体"/>
          <w:b/>
          <w:bCs w:val="0"/>
          <w:sz w:val="24"/>
        </w:rPr>
        <w:t>：</w:t>
      </w:r>
    </w:p>
    <w:p w14:paraId="42128D03" w14:textId="418F4D94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安装</w:t>
      </w:r>
      <w:r w:rsidRPr="001E74EB">
        <w:rPr>
          <w:rFonts w:ascii="Times New Roman" w:eastAsia="宋体" w:hAnsi="Times New Roman" w:cs="Times New Roman" w:hint="eastAsia"/>
        </w:rPr>
        <w:t>Hadoop</w:t>
      </w:r>
      <w:r w:rsidRPr="001E74EB">
        <w:rPr>
          <w:rFonts w:ascii="Times New Roman" w:eastAsia="宋体" w:hAnsi="Times New Roman" w:cs="Times New Roman" w:hint="eastAsia"/>
        </w:rPr>
        <w:t>：</w:t>
      </w:r>
    </w:p>
    <w:p w14:paraId="5CB87644" w14:textId="3A36C8DC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登录</w:t>
      </w:r>
      <w:r w:rsidR="00E670AB">
        <w:rPr>
          <w:rFonts w:ascii="Times New Roman" w:eastAsia="宋体" w:hAnsi="Times New Roman" w:cs="Times New Roman" w:hint="eastAsia"/>
        </w:rPr>
        <w:t>上传安装包的</w:t>
      </w:r>
      <w:r w:rsidRPr="001E74EB">
        <w:rPr>
          <w:rFonts w:ascii="Times New Roman" w:eastAsia="宋体" w:hAnsi="Times New Roman" w:cs="Times New Roman"/>
        </w:rPr>
        <w:t>节点</w:t>
      </w:r>
      <w:r w:rsidRPr="001E74EB">
        <w:rPr>
          <w:rFonts w:ascii="Times New Roman" w:eastAsia="宋体" w:hAnsi="Times New Roman" w:cs="Times New Roman" w:hint="eastAsia"/>
        </w:rPr>
        <w:t>，复制</w:t>
      </w:r>
      <w:proofErr w:type="spellStart"/>
      <w:r w:rsidRPr="001E74EB">
        <w:rPr>
          <w:rFonts w:ascii="Times New Roman" w:eastAsia="宋体" w:hAnsi="Times New Roman" w:cs="Times New Roman"/>
        </w:rPr>
        <w:t>hadoop</w:t>
      </w:r>
      <w:proofErr w:type="spellEnd"/>
      <w:r w:rsidRPr="001E74EB">
        <w:rPr>
          <w:rFonts w:ascii="Times New Roman" w:eastAsia="宋体" w:hAnsi="Times New Roman" w:cs="Times New Roman"/>
        </w:rPr>
        <w:t>安装包</w:t>
      </w:r>
      <w:r w:rsidR="0006143C">
        <w:rPr>
          <w:rFonts w:ascii="Times New Roman" w:eastAsia="宋体" w:hAnsi="Times New Roman" w:cs="Times New Roman" w:hint="eastAsia"/>
        </w:rPr>
        <w:t>到</w:t>
      </w:r>
      <w:r w:rsidR="0006143C">
        <w:rPr>
          <w:rFonts w:ascii="Times New Roman" w:eastAsia="宋体" w:hAnsi="Times New Roman" w:cs="Times New Roman" w:hint="eastAsia"/>
        </w:rPr>
        <w:t>/home</w:t>
      </w:r>
      <w:r w:rsidR="0006143C">
        <w:rPr>
          <w:rFonts w:ascii="Times New Roman" w:eastAsia="宋体" w:hAnsi="Times New Roman" w:cs="Times New Roman"/>
        </w:rPr>
        <w:t>/</w:t>
      </w:r>
      <w:r w:rsidR="0006143C">
        <w:rPr>
          <w:rFonts w:ascii="Times New Roman" w:eastAsia="宋体" w:hAnsi="Times New Roman" w:cs="Times New Roman" w:hint="eastAsia"/>
        </w:rPr>
        <w:t>modules</w:t>
      </w:r>
      <w:r w:rsidR="0006143C">
        <w:rPr>
          <w:rFonts w:ascii="Times New Roman" w:eastAsia="宋体" w:hAnsi="Times New Roman" w:cs="Times New Roman" w:hint="eastAsia"/>
        </w:rPr>
        <w:t>下</w:t>
      </w:r>
    </w:p>
    <w:p w14:paraId="2B9E082A" w14:textId="77777777" w:rsidR="001E74EB" w:rsidRPr="0006143C" w:rsidRDefault="001E74EB" w:rsidP="001E74EB">
      <w:pPr>
        <w:jc w:val="center"/>
        <w:rPr>
          <w:rFonts w:ascii="Cascadia Code" w:eastAsia="宋体" w:hAnsi="Cascadia Code" w:cs="Cascadia Code"/>
        </w:rPr>
      </w:pPr>
      <w:r w:rsidRPr="0006143C">
        <w:rPr>
          <w:rFonts w:ascii="Cascadia Code" w:eastAsia="宋体" w:hAnsi="Cascadia Code" w:cs="Cascadia Code"/>
        </w:rPr>
        <w:t>cp -r hadoop-2.7.7 /home/modules/</w:t>
      </w:r>
    </w:p>
    <w:p w14:paraId="68ABF797" w14:textId="77777777" w:rsidR="001E74EB" w:rsidRPr="0006143C" w:rsidRDefault="001E74EB" w:rsidP="001E74EB">
      <w:pPr>
        <w:jc w:val="center"/>
        <w:rPr>
          <w:rFonts w:ascii="Cascadia Code" w:eastAsia="宋体" w:hAnsi="Cascadia Code" w:cs="Cascadia Code"/>
        </w:rPr>
      </w:pPr>
      <w:r w:rsidRPr="0006143C">
        <w:rPr>
          <w:rFonts w:ascii="Cascadia Code" w:eastAsia="宋体" w:hAnsi="Cascadia Code" w:cs="Cascadia Code"/>
        </w:rPr>
        <w:t>cd /home/modules/</w:t>
      </w:r>
    </w:p>
    <w:p w14:paraId="34B7C6A0" w14:textId="06F52222" w:rsidR="00AF7043" w:rsidRDefault="00AF7043" w:rsidP="001E74EB">
      <w:pPr>
        <w:rPr>
          <w:rFonts w:ascii="Times New Roman" w:eastAsia="宋体" w:hAnsi="Times New Roman" w:cs="Times New Roman"/>
        </w:rPr>
      </w:pPr>
      <w:r w:rsidRPr="00AF7043">
        <w:rPr>
          <w:rFonts w:ascii="Times New Roman" w:eastAsia="宋体" w:hAnsi="Times New Roman" w:cs="Times New Roman"/>
          <w:noProof/>
        </w:rPr>
        <w:drawing>
          <wp:inline distT="0" distB="0" distL="0" distR="0" wp14:anchorId="052B187E" wp14:editId="1D70BD3F">
            <wp:extent cx="5274310" cy="709930"/>
            <wp:effectExtent l="0" t="0" r="2540" b="0"/>
            <wp:docPr id="59" name="图片 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8ED5" w14:textId="77777777" w:rsidR="006613F8" w:rsidRDefault="006613F8" w:rsidP="001E74EB">
      <w:pPr>
        <w:rPr>
          <w:rFonts w:ascii="Times New Roman" w:eastAsia="宋体" w:hAnsi="Times New Roman" w:cs="Times New Roman"/>
        </w:rPr>
      </w:pPr>
    </w:p>
    <w:p w14:paraId="28464EDF" w14:textId="09FA881E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配置</w:t>
      </w:r>
      <w:proofErr w:type="spellStart"/>
      <w:r w:rsidRPr="001E74EB">
        <w:rPr>
          <w:rFonts w:ascii="Times New Roman" w:eastAsia="宋体" w:hAnsi="Times New Roman" w:cs="Times New Roman"/>
        </w:rPr>
        <w:t>hadoop</w:t>
      </w:r>
      <w:proofErr w:type="spellEnd"/>
      <w:r w:rsidRPr="001E74EB">
        <w:rPr>
          <w:rFonts w:ascii="Times New Roman" w:eastAsia="宋体" w:hAnsi="Times New Roman" w:cs="Times New Roman"/>
        </w:rPr>
        <w:t>环境变量</w:t>
      </w:r>
    </w:p>
    <w:p w14:paraId="2C4C93E2" w14:textId="77777777" w:rsidR="001E74EB" w:rsidRPr="00D941FD" w:rsidRDefault="001E74EB" w:rsidP="001E74EB">
      <w:pPr>
        <w:jc w:val="center"/>
        <w:rPr>
          <w:rFonts w:ascii="Cascadia Code" w:eastAsia="宋体" w:hAnsi="Cascadia Code" w:cs="Cascadia Code"/>
        </w:rPr>
      </w:pPr>
      <w:r w:rsidRPr="00D941FD">
        <w:rPr>
          <w:rFonts w:ascii="Cascadia Code" w:eastAsia="宋体" w:hAnsi="Cascadia Code" w:cs="Cascadia Code"/>
        </w:rPr>
        <w:t>vi</w:t>
      </w:r>
      <w:r w:rsidRPr="00D941FD">
        <w:rPr>
          <w:rFonts w:ascii="Cascadia Code" w:eastAsia="宋体" w:hAnsi="Cascadia Code" w:cs="Cascadia Code" w:hint="eastAsia"/>
        </w:rPr>
        <w:t>m</w:t>
      </w:r>
      <w:r w:rsidRPr="00D941FD">
        <w:rPr>
          <w:rFonts w:ascii="Cascadia Code" w:eastAsia="宋体" w:hAnsi="Cascadia Code" w:cs="Cascadia Code"/>
        </w:rPr>
        <w:t xml:space="preserve"> /home/modules/hadoop-2.7.7/etc/hadoop/hadoop-env.sh</w:t>
      </w:r>
    </w:p>
    <w:p w14:paraId="10D21AE6" w14:textId="28540589" w:rsidR="001E74EB" w:rsidRPr="001E74EB" w:rsidRDefault="0060036D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在最后一行</w:t>
      </w:r>
      <w:r w:rsidR="001E74EB" w:rsidRPr="001E74EB">
        <w:rPr>
          <w:rFonts w:ascii="Times New Roman" w:eastAsia="宋体" w:hAnsi="Times New Roman" w:cs="Times New Roman" w:hint="eastAsia"/>
        </w:rPr>
        <w:t>加入</w:t>
      </w:r>
    </w:p>
    <w:p w14:paraId="47087557" w14:textId="3ACAD9D1" w:rsidR="000E1919" w:rsidRDefault="00B40076" w:rsidP="001E74EB">
      <w:pPr>
        <w:jc w:val="center"/>
        <w:rPr>
          <w:rFonts w:ascii="Cascadia Code" w:eastAsia="宋体" w:hAnsi="Cascadia Code" w:cs="Cascadia Code"/>
        </w:rPr>
      </w:pPr>
      <w:r w:rsidRPr="00B40076">
        <w:rPr>
          <w:rFonts w:ascii="Cascadia Code" w:eastAsia="宋体" w:hAnsi="Cascadia Code" w:cs="Cascadia Code"/>
        </w:rPr>
        <w:t>export JAVA_HOME=/</w:t>
      </w:r>
      <w:proofErr w:type="spellStart"/>
      <w:r w:rsidRPr="00B40076">
        <w:rPr>
          <w:rFonts w:ascii="Cascadia Code" w:eastAsia="宋体" w:hAnsi="Cascadia Code" w:cs="Cascadia Code"/>
        </w:rPr>
        <w:t>usr</w:t>
      </w:r>
      <w:proofErr w:type="spellEnd"/>
      <w:r w:rsidRPr="00B40076">
        <w:rPr>
          <w:rFonts w:ascii="Cascadia Code" w:eastAsia="宋体" w:hAnsi="Cascadia Code" w:cs="Cascadia Code"/>
        </w:rPr>
        <w:t>/lib/</w:t>
      </w:r>
      <w:proofErr w:type="spellStart"/>
      <w:r w:rsidRPr="00B40076">
        <w:rPr>
          <w:rFonts w:ascii="Cascadia Code" w:eastAsia="宋体" w:hAnsi="Cascadia Code" w:cs="Cascadia Code"/>
        </w:rPr>
        <w:t>jvm</w:t>
      </w:r>
      <w:proofErr w:type="spellEnd"/>
      <w:r w:rsidRPr="00B40076">
        <w:rPr>
          <w:rFonts w:ascii="Cascadia Code" w:eastAsia="宋体" w:hAnsi="Cascadia Code" w:cs="Cascadia Code"/>
        </w:rPr>
        <w:t>/jdk8u292-b10</w:t>
      </w:r>
    </w:p>
    <w:p w14:paraId="5BAEF08C" w14:textId="327CDEBD" w:rsidR="000E1919" w:rsidRPr="001E74EB" w:rsidRDefault="0060036D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60036D">
        <w:rPr>
          <w:rFonts w:ascii="Times New Roman" w:eastAsia="宋体" w:hAnsi="Times New Roman" w:cs="Times New Roman"/>
          <w:i/>
          <w:iCs/>
          <w:noProof/>
        </w:rPr>
        <w:drawing>
          <wp:inline distT="0" distB="0" distL="0" distR="0" wp14:anchorId="7B79B978" wp14:editId="5CA1ABF4">
            <wp:extent cx="5274310" cy="736600"/>
            <wp:effectExtent l="0" t="0" r="2540" b="6350"/>
            <wp:docPr id="60" name="图片 60" descr="图形用户界面, 文本, 网站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文本, 网站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E327" w14:textId="77777777" w:rsidR="0060036D" w:rsidRDefault="0060036D" w:rsidP="001E74EB">
      <w:pPr>
        <w:rPr>
          <w:rFonts w:ascii="Times New Roman" w:eastAsia="宋体" w:hAnsi="Times New Roman" w:cs="Times New Roman"/>
        </w:rPr>
      </w:pPr>
    </w:p>
    <w:p w14:paraId="6CFE335B" w14:textId="7919FEA1" w:rsidR="001E74EB" w:rsidRPr="001E74EB" w:rsidRDefault="00C66747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执行</w:t>
      </w:r>
      <w:r w:rsidR="000E1919">
        <w:rPr>
          <w:rFonts w:ascii="Times New Roman" w:eastAsia="宋体" w:hAnsi="Times New Roman" w:cs="Times New Roman" w:hint="eastAsia"/>
        </w:rPr>
        <w:t>下列</w:t>
      </w:r>
      <w:r w:rsidRPr="001E74EB">
        <w:rPr>
          <w:rFonts w:ascii="Times New Roman" w:eastAsia="宋体" w:hAnsi="Times New Roman" w:cs="Times New Roman"/>
        </w:rPr>
        <w:t>命令</w:t>
      </w:r>
      <w:r w:rsidR="000E1919">
        <w:rPr>
          <w:rFonts w:ascii="Times New Roman" w:eastAsia="宋体" w:hAnsi="Times New Roman" w:cs="Times New Roman" w:hint="eastAsia"/>
        </w:rPr>
        <w:t>，</w:t>
      </w:r>
      <w:r w:rsidR="001E74EB" w:rsidRPr="001E74EB">
        <w:rPr>
          <w:rFonts w:ascii="Times New Roman" w:eastAsia="宋体" w:hAnsi="Times New Roman" w:cs="Times New Roman"/>
        </w:rPr>
        <w:t>配置</w:t>
      </w:r>
      <w:proofErr w:type="spellStart"/>
      <w:r w:rsidR="001E74EB" w:rsidRPr="001E74EB">
        <w:rPr>
          <w:rFonts w:ascii="Times New Roman" w:eastAsia="宋体" w:hAnsi="Times New Roman" w:cs="Times New Roman"/>
        </w:rPr>
        <w:t>hadoop</w:t>
      </w:r>
      <w:proofErr w:type="spellEnd"/>
      <w:r w:rsidR="001E74EB" w:rsidRPr="001E74EB">
        <w:rPr>
          <w:rFonts w:ascii="Times New Roman" w:eastAsia="宋体" w:hAnsi="Times New Roman" w:cs="Times New Roman"/>
        </w:rPr>
        <w:t xml:space="preserve"> core-site.xml</w:t>
      </w:r>
      <w:r w:rsidR="001E74EB" w:rsidRPr="001E74EB">
        <w:rPr>
          <w:rFonts w:ascii="Times New Roman" w:eastAsia="宋体" w:hAnsi="Times New Roman" w:cs="Times New Roman"/>
        </w:rPr>
        <w:t>文件：</w:t>
      </w:r>
    </w:p>
    <w:p w14:paraId="6F051A86" w14:textId="0909DB76" w:rsidR="001E74EB" w:rsidRPr="00C66747" w:rsidRDefault="001E74EB" w:rsidP="001E74EB">
      <w:pPr>
        <w:jc w:val="center"/>
        <w:rPr>
          <w:rFonts w:ascii="Cascadia Code" w:eastAsia="宋体" w:hAnsi="Cascadia Code" w:cs="Cascadia Code"/>
        </w:rPr>
      </w:pPr>
      <w:r w:rsidRPr="00C66747">
        <w:rPr>
          <w:rFonts w:ascii="Cascadia Code" w:eastAsia="宋体" w:hAnsi="Cascadia Code" w:cs="Cascadia Code"/>
        </w:rPr>
        <w:t xml:space="preserve">vim </w:t>
      </w:r>
      <w:r w:rsidRPr="00C66747">
        <w:rPr>
          <w:rFonts w:ascii="Cascadia Code" w:eastAsia="宋体" w:hAnsi="Cascadia Code" w:cs="Cascadia Code" w:hint="eastAsia"/>
        </w:rPr>
        <w:t>/</w:t>
      </w:r>
      <w:r w:rsidRPr="00C66747">
        <w:rPr>
          <w:rFonts w:ascii="Cascadia Code" w:eastAsia="宋体" w:hAnsi="Cascadia Code" w:cs="Cascadia Code"/>
        </w:rPr>
        <w:t>home/modules/hadoop-2.7.7/</w:t>
      </w:r>
      <w:proofErr w:type="spellStart"/>
      <w:r w:rsidRPr="00C66747">
        <w:rPr>
          <w:rFonts w:ascii="Cascadia Code" w:eastAsia="宋体" w:hAnsi="Cascadia Code" w:cs="Cascadia Code"/>
        </w:rPr>
        <w:t>etc</w:t>
      </w:r>
      <w:proofErr w:type="spellEnd"/>
      <w:r w:rsidRPr="00C66747">
        <w:rPr>
          <w:rFonts w:ascii="Cascadia Code" w:eastAsia="宋体" w:hAnsi="Cascadia Code" w:cs="Cascadia Code"/>
        </w:rPr>
        <w:t>/</w:t>
      </w:r>
      <w:proofErr w:type="spellStart"/>
      <w:r w:rsidRPr="00C66747">
        <w:rPr>
          <w:rFonts w:ascii="Cascadia Code" w:eastAsia="宋体" w:hAnsi="Cascadia Code" w:cs="Cascadia Code"/>
        </w:rPr>
        <w:t>hadoop</w:t>
      </w:r>
      <w:proofErr w:type="spellEnd"/>
      <w:r w:rsidRPr="00C66747">
        <w:rPr>
          <w:rFonts w:ascii="Cascadia Code" w:eastAsia="宋体" w:hAnsi="Cascadia Code" w:cs="Cascadia Code"/>
        </w:rPr>
        <w:t>/core-site.xml</w:t>
      </w:r>
    </w:p>
    <w:p w14:paraId="31D7793F" w14:textId="77777777" w:rsid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参数配置如下</w:t>
      </w:r>
      <w:r w:rsidRPr="001E74EB">
        <w:rPr>
          <w:rFonts w:ascii="Times New Roman" w:eastAsia="宋体" w:hAnsi="Times New Roman" w:cs="Times New Roman" w:hint="eastAsia"/>
        </w:rPr>
        <w:t>：</w:t>
      </w:r>
    </w:p>
    <w:tbl>
      <w:tblPr>
        <w:tblStyle w:val="ad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9E6D96" w14:paraId="7A3B9AE5" w14:textId="77777777" w:rsidTr="009E6D96">
        <w:tc>
          <w:tcPr>
            <w:tcW w:w="8296" w:type="dxa"/>
            <w:shd w:val="clear" w:color="auto" w:fill="D9D9D9" w:themeFill="background1" w:themeFillShade="D9"/>
          </w:tcPr>
          <w:p w14:paraId="7A0B524A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&lt;configuration&gt;</w:t>
            </w:r>
          </w:p>
          <w:p w14:paraId="1F60D579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&lt;property&gt;</w:t>
            </w:r>
          </w:p>
          <w:p w14:paraId="60EA4EB5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fs.obs.readahead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.inputstream.enabled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17DA6819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&lt;value&gt;true&lt;/value&gt;</w:t>
            </w:r>
          </w:p>
          <w:p w14:paraId="30D8419A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73598576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4C61FBE0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fs.obs.buffer.max.range</w:t>
            </w:r>
            <w:proofErr w:type="spellEnd"/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66088B87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&lt;value&gt;6291456&lt;/value&gt;</w:t>
            </w:r>
          </w:p>
          <w:p w14:paraId="70DD9AFF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00902A7E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35BACF02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fs.obs.buffer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.part.size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5AA45226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&lt;value&gt;2097152&lt;/value&gt;</w:t>
            </w:r>
          </w:p>
          <w:p w14:paraId="6CF0599D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5BAAC5C2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417188B4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fs.obs.threads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.read.core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3B964A71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&lt;value&gt;500&lt;/value&gt;</w:t>
            </w:r>
          </w:p>
          <w:p w14:paraId="0FB29DD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525E9500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lastRenderedPageBreak/>
              <w:t xml:space="preserve"> &lt;property&gt;</w:t>
            </w:r>
          </w:p>
          <w:p w14:paraId="118714E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fs.obs.threads.read.max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063A2EC7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&lt;value&gt;1000&lt;/value&gt;</w:t>
            </w:r>
          </w:p>
          <w:p w14:paraId="01212CA3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70BA205C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2F785DA3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fs.obs.write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.buffer.size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37AD111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&lt;value&gt;8192&lt;/value&gt;</w:t>
            </w:r>
          </w:p>
          <w:p w14:paraId="0575F8F3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19DC4857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32CFDEB7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fs.obs.read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.buffer.size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6B9FD34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&lt;value&gt;8192&lt;/value&gt;</w:t>
            </w:r>
          </w:p>
          <w:p w14:paraId="6D79C2A7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732D7BC6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32F2458E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fs.obs.connection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.maximum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13631E59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&lt;value&gt;1000&lt;/value&gt;</w:t>
            </w:r>
          </w:p>
          <w:p w14:paraId="5C8FF3ED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198DC2C3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6E756963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fs.defaultFS</w:t>
            </w:r>
            <w:proofErr w:type="spellEnd"/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2958DDCC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&lt;value&gt;hdfs://</w:t>
            </w:r>
            <w:r w:rsidRPr="00A874A8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node4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:8020&lt;/value&gt;</w:t>
            </w:r>
          </w:p>
          <w:p w14:paraId="5141A510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&lt;/property&gt;</w:t>
            </w:r>
          </w:p>
          <w:p w14:paraId="5E663B5D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&lt;property&gt;</w:t>
            </w:r>
          </w:p>
          <w:p w14:paraId="130055D9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hadoop.tmp.dir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0EEA315D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&lt;value&gt;/home/modules/hadoop-2.8.3/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tmp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&lt;/value&gt;</w:t>
            </w:r>
          </w:p>
          <w:p w14:paraId="497473D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138D85CF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3753033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fs.obs.access.key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06AFCEA5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</w:t>
            </w:r>
            <w:r w:rsidRPr="00C221CD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NVONVZGSZ2PPZS7PRCV3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&lt;/value&gt;</w:t>
            </w:r>
          </w:p>
          <w:p w14:paraId="21974C1C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444FA28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3E1B7634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fs.obs.secret.key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3E927C36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</w:t>
            </w:r>
            <w:r w:rsidRPr="00C221CD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MFKSvUrjDNQyklX29uSOQ7YDadvQRfaTy207AmLa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&lt;/value&gt;</w:t>
            </w:r>
          </w:p>
          <w:p w14:paraId="14B3FCDC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57F84436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6A5D9F9C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fs.obs.endpoint</w:t>
            </w:r>
            <w:proofErr w:type="spellEnd"/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24C11544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</w:t>
            </w:r>
            <w:r w:rsidRPr="00B81856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obs.cn-north-4.myhuaweicloud.com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&lt;/value&gt;</w:t>
            </w:r>
          </w:p>
          <w:p w14:paraId="1E599345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6D736F11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0078D771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fs.obs.buffer.dir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36EDABB2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&lt;value&gt;/home/modules/data/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buf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&lt;/value&gt;</w:t>
            </w:r>
          </w:p>
          <w:p w14:paraId="56E0947F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00ADA05C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1FEDA332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fs.obs.impl</w:t>
            </w:r>
            <w:proofErr w:type="spellEnd"/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7A9A6A5C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org.apache.hadoop.fs.obs.OBSFileSystem</w:t>
            </w:r>
            <w:proofErr w:type="spellEnd"/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&lt;/value&gt;</w:t>
            </w:r>
          </w:p>
          <w:p w14:paraId="10EF55C8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48BA8963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3735697E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fs.obs.connection.ssl.enabled</w:t>
            </w:r>
            <w:proofErr w:type="spellEnd"/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171CC80A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&lt;value&gt;false&lt;/value&gt;</w:t>
            </w:r>
          </w:p>
          <w:p w14:paraId="4632E320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29402502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1CD88429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lastRenderedPageBreak/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fs.obs.fast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.upload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3952E8D8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&lt;value&gt;true&lt;/value&gt;</w:t>
            </w:r>
          </w:p>
          <w:p w14:paraId="3CBB790A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7F1F54EA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70097E81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fs.obs.socket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.send.buffer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3747117A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&lt;value&gt;65536&lt;/value&gt;</w:t>
            </w:r>
          </w:p>
          <w:p w14:paraId="3C763D7A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1F214817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5AD75ADE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fs.obs.socket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.recv.buffer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12C5DF8D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&lt;value&gt;65536&lt;/value&gt;</w:t>
            </w:r>
          </w:p>
          <w:p w14:paraId="4C1DE316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319DAC0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08DDEECD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fs.obs.max.total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.tasks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451EE8E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&lt;value&gt;20&lt;/value&gt;</w:t>
            </w:r>
          </w:p>
          <w:p w14:paraId="4DDA4CEC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4AC5D380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224FA035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fs.obs.threads.max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63C1C866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&lt;value&gt;20&lt;/value&gt;</w:t>
            </w:r>
          </w:p>
          <w:p w14:paraId="1C31E545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41355757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&lt;/configuration&gt;</w:t>
            </w:r>
          </w:p>
          <w:p w14:paraId="6EC798BE" w14:textId="77777777" w:rsidR="009E6D96" w:rsidRDefault="009E6D96" w:rsidP="001E74EB">
            <w:pPr>
              <w:rPr>
                <w:rFonts w:ascii="Times New Roman" w:eastAsia="宋体" w:hAnsi="Times New Roman" w:cs="Times New Roman" w:hint="eastAsia"/>
              </w:rPr>
            </w:pPr>
          </w:p>
        </w:tc>
      </w:tr>
    </w:tbl>
    <w:p w14:paraId="241CDF60" w14:textId="77777777" w:rsidR="009E6D96" w:rsidRPr="001E74EB" w:rsidRDefault="009E6D96" w:rsidP="001E74EB">
      <w:pPr>
        <w:rPr>
          <w:rFonts w:ascii="Times New Roman" w:eastAsia="宋体" w:hAnsi="Times New Roman" w:cs="Times New Roman" w:hint="eastAsia"/>
        </w:rPr>
      </w:pPr>
    </w:p>
    <w:p w14:paraId="7CF0DE7E" w14:textId="54CD0FCC" w:rsidR="001E74EB" w:rsidRPr="001E74EB" w:rsidRDefault="001E74EB" w:rsidP="001E74EB">
      <w:pPr>
        <w:rPr>
          <w:rFonts w:ascii="Times New Roman" w:eastAsia="宋体" w:hAnsi="Times New Roman" w:cs="Times New Roman"/>
          <w:color w:val="FF0000"/>
        </w:rPr>
      </w:pPr>
      <w:r w:rsidRPr="001E74EB">
        <w:rPr>
          <w:rFonts w:ascii="Times New Roman" w:eastAsia="宋体" w:hAnsi="Times New Roman" w:cs="Times New Roman" w:hint="eastAsia"/>
          <w:color w:val="FF0000"/>
        </w:rPr>
        <w:t>注：</w:t>
      </w:r>
      <w:proofErr w:type="spellStart"/>
      <w:r w:rsidR="00A874A8">
        <w:rPr>
          <w:rFonts w:ascii="Times New Roman" w:eastAsia="宋体" w:hAnsi="Times New Roman" w:cs="Times New Roman" w:hint="eastAsia"/>
          <w:color w:val="FF0000"/>
        </w:rPr>
        <w:t>fs</w:t>
      </w:r>
      <w:r w:rsidR="00A874A8">
        <w:rPr>
          <w:rFonts w:ascii="Times New Roman" w:eastAsia="宋体" w:hAnsi="Times New Roman" w:cs="Times New Roman"/>
          <w:color w:val="FF0000"/>
        </w:rPr>
        <w:t>.defaultFS</w:t>
      </w:r>
      <w:proofErr w:type="spellEnd"/>
      <w:r w:rsidR="00A874A8">
        <w:rPr>
          <w:rFonts w:ascii="Times New Roman" w:eastAsia="宋体" w:hAnsi="Times New Roman" w:cs="Times New Roman" w:hint="eastAsia"/>
          <w:color w:val="FF0000"/>
        </w:rPr>
        <w:t>、</w:t>
      </w:r>
      <w:proofErr w:type="spellStart"/>
      <w:r w:rsidRPr="001E74EB">
        <w:rPr>
          <w:rFonts w:ascii="Times New Roman" w:eastAsia="宋体" w:hAnsi="Times New Roman" w:cs="Times New Roman"/>
          <w:color w:val="FF0000"/>
        </w:rPr>
        <w:t>fs.obs.access.key</w:t>
      </w:r>
      <w:proofErr w:type="spellEnd"/>
      <w:r w:rsidRPr="001E74EB">
        <w:rPr>
          <w:rFonts w:ascii="Times New Roman" w:eastAsia="宋体" w:hAnsi="Times New Roman" w:cs="Times New Roman"/>
          <w:color w:val="FF0000"/>
        </w:rPr>
        <w:t>、</w:t>
      </w:r>
      <w:proofErr w:type="spellStart"/>
      <w:r w:rsidRPr="001E74EB">
        <w:rPr>
          <w:rFonts w:ascii="Times New Roman" w:eastAsia="宋体" w:hAnsi="Times New Roman" w:cs="Times New Roman"/>
          <w:color w:val="FF0000"/>
        </w:rPr>
        <w:t>fs.obs.secret.key</w:t>
      </w:r>
      <w:proofErr w:type="spellEnd"/>
      <w:r w:rsidRPr="001E74EB">
        <w:rPr>
          <w:rFonts w:ascii="Times New Roman" w:eastAsia="宋体" w:hAnsi="Times New Roman" w:cs="Times New Roman"/>
          <w:color w:val="FF0000"/>
        </w:rPr>
        <w:t>、</w:t>
      </w:r>
      <w:proofErr w:type="spellStart"/>
      <w:r w:rsidRPr="001E74EB">
        <w:rPr>
          <w:rFonts w:ascii="Times New Roman" w:eastAsia="宋体" w:hAnsi="Times New Roman" w:cs="Times New Roman"/>
          <w:color w:val="FF0000"/>
        </w:rPr>
        <w:t>fs.obs.endpoint</w:t>
      </w:r>
      <w:proofErr w:type="spellEnd"/>
      <w:r w:rsidRPr="001E74EB">
        <w:rPr>
          <w:rFonts w:ascii="Times New Roman" w:eastAsia="宋体" w:hAnsi="Times New Roman" w:cs="Times New Roman"/>
          <w:color w:val="FF0000"/>
        </w:rPr>
        <w:t>需根据实际情况修改</w:t>
      </w:r>
      <w:r w:rsidR="00C221CD">
        <w:rPr>
          <w:rFonts w:ascii="Times New Roman" w:eastAsia="宋体" w:hAnsi="Times New Roman" w:cs="Times New Roman" w:hint="eastAsia"/>
          <w:color w:val="FF0000"/>
        </w:rPr>
        <w:t>（</w:t>
      </w:r>
      <w:r w:rsidR="00D55F5C">
        <w:rPr>
          <w:rFonts w:ascii="Times New Roman" w:eastAsia="宋体" w:hAnsi="Times New Roman" w:cs="Times New Roman" w:hint="eastAsia"/>
          <w:color w:val="FF0000"/>
        </w:rPr>
        <w:t>后三者</w:t>
      </w:r>
      <w:r w:rsidR="00F43985">
        <w:rPr>
          <w:rFonts w:ascii="Times New Roman" w:eastAsia="宋体" w:hAnsi="Times New Roman" w:cs="Times New Roman" w:hint="eastAsia"/>
          <w:color w:val="FF0000"/>
        </w:rPr>
        <w:t>的</w:t>
      </w:r>
      <w:r w:rsidR="00E6541C">
        <w:rPr>
          <w:rFonts w:ascii="Times New Roman" w:eastAsia="宋体" w:hAnsi="Times New Roman" w:cs="Times New Roman" w:hint="eastAsia"/>
          <w:color w:val="FF0000"/>
        </w:rPr>
        <w:t>具体值查阅上一实验</w:t>
      </w:r>
      <w:r w:rsidR="00B81856">
        <w:rPr>
          <w:rFonts w:ascii="Times New Roman" w:eastAsia="宋体" w:hAnsi="Times New Roman" w:cs="Times New Roman" w:hint="eastAsia"/>
          <w:color w:val="FF0000"/>
        </w:rPr>
        <w:t>保存在本地的文件</w:t>
      </w:r>
      <w:r w:rsidR="00C221CD">
        <w:rPr>
          <w:rFonts w:ascii="Times New Roman" w:eastAsia="宋体" w:hAnsi="Times New Roman" w:cs="Times New Roman" w:hint="eastAsia"/>
          <w:color w:val="FF0000"/>
        </w:rPr>
        <w:t>）</w:t>
      </w:r>
      <w:r w:rsidRPr="001E74EB">
        <w:rPr>
          <w:rFonts w:ascii="Times New Roman" w:eastAsia="宋体" w:hAnsi="Times New Roman" w:cs="Times New Roman"/>
          <w:color w:val="FF0000"/>
        </w:rPr>
        <w:t>。</w:t>
      </w:r>
    </w:p>
    <w:p w14:paraId="3F94716C" w14:textId="77777777" w:rsidR="001E74EB" w:rsidRPr="001E74EB" w:rsidRDefault="001E74EB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1E74EB">
        <w:rPr>
          <w:rFonts w:ascii="Huawei Sans" w:eastAsia="方正兰亭黑简体" w:hAnsi="Huawei Sans" w:cs="微软雅黑"/>
          <w:noProof/>
          <w:kern w:val="0"/>
          <w:szCs w:val="20"/>
        </w:rPr>
        <w:drawing>
          <wp:inline distT="0" distB="0" distL="0" distR="0" wp14:anchorId="7F48BF32" wp14:editId="24DBE69D">
            <wp:extent cx="5400000" cy="1693949"/>
            <wp:effectExtent l="19050" t="19050" r="10795" b="209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3949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3CD01A92" w14:textId="77777777" w:rsidR="001E74EB" w:rsidRPr="001E74EB" w:rsidRDefault="001E74EB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1E74EB">
        <w:rPr>
          <w:rFonts w:ascii="Huawei Sans" w:eastAsia="方正兰亭黑简体" w:hAnsi="Huawei Sans" w:cs="微软雅黑"/>
          <w:noProof/>
          <w:kern w:val="0"/>
          <w:szCs w:val="20"/>
        </w:rPr>
        <w:lastRenderedPageBreak/>
        <w:drawing>
          <wp:inline distT="0" distB="0" distL="0" distR="0" wp14:anchorId="232ADBD8" wp14:editId="3E40B9E5">
            <wp:extent cx="5400000" cy="2889396"/>
            <wp:effectExtent l="19050" t="19050" r="10795" b="2540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9396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169820D1" w14:textId="43D4BB0C" w:rsidR="001E74EB" w:rsidRDefault="001E74EB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1E74EB">
        <w:rPr>
          <w:rFonts w:ascii="Huawei Sans" w:eastAsia="方正兰亭黑简体" w:hAnsi="Huawei Sans" w:cs="微软雅黑"/>
          <w:noProof/>
          <w:kern w:val="0"/>
          <w:szCs w:val="20"/>
        </w:rPr>
        <w:drawing>
          <wp:inline distT="0" distB="0" distL="0" distR="0" wp14:anchorId="54286A85" wp14:editId="2D8B5279">
            <wp:extent cx="5400000" cy="2294347"/>
            <wp:effectExtent l="19050" t="19050" r="10795" b="1079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94347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0B0B1CAB" w14:textId="72F16D79" w:rsidR="00025F5A" w:rsidRDefault="00025F5A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</w:p>
    <w:p w14:paraId="3301BE75" w14:textId="1FDEE359" w:rsidR="00025F5A" w:rsidRDefault="00025F5A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>
        <w:rPr>
          <w:rFonts w:ascii="Huawei Sans" w:eastAsia="方正兰亭黑简体" w:hAnsi="Huawei Sans" w:cs="微软雅黑" w:hint="eastAsia"/>
          <w:kern w:val="0"/>
          <w:szCs w:val="20"/>
        </w:rPr>
        <w:t>修改后的文件</w:t>
      </w:r>
      <w:r w:rsidR="006613F8">
        <w:rPr>
          <w:rFonts w:ascii="Huawei Sans" w:eastAsia="方正兰亭黑简体" w:hAnsi="Huawei Sans" w:cs="微软雅黑" w:hint="eastAsia"/>
          <w:kern w:val="0"/>
          <w:szCs w:val="20"/>
        </w:rPr>
        <w:t>部分截图如下</w:t>
      </w:r>
    </w:p>
    <w:p w14:paraId="1A280AF7" w14:textId="4CDF7D7B" w:rsidR="0080134C" w:rsidRDefault="0080134C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80134C">
        <w:rPr>
          <w:rFonts w:ascii="Huawei Sans" w:eastAsia="方正兰亭黑简体" w:hAnsi="Huawei Sans" w:cs="微软雅黑"/>
          <w:noProof/>
          <w:kern w:val="0"/>
          <w:szCs w:val="20"/>
        </w:rPr>
        <w:lastRenderedPageBreak/>
        <w:drawing>
          <wp:inline distT="0" distB="0" distL="0" distR="0" wp14:anchorId="34DDAA8E" wp14:editId="1710E9C8">
            <wp:extent cx="5274310" cy="4164965"/>
            <wp:effectExtent l="0" t="0" r="2540" b="6985"/>
            <wp:docPr id="61" name="图片 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1AE" w14:textId="77777777" w:rsidR="0080134C" w:rsidRPr="001E74EB" w:rsidRDefault="0080134C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</w:p>
    <w:p w14:paraId="652FBA3B" w14:textId="77777777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配置</w:t>
      </w:r>
      <w:r w:rsidRPr="001E74EB">
        <w:rPr>
          <w:rFonts w:ascii="Times New Roman" w:eastAsia="宋体" w:hAnsi="Times New Roman" w:cs="Times New Roman"/>
        </w:rPr>
        <w:t>hdfs-site.xml</w:t>
      </w:r>
    </w:p>
    <w:p w14:paraId="73084E22" w14:textId="75FBA979" w:rsidR="001E74EB" w:rsidRPr="006613F8" w:rsidRDefault="001E74EB" w:rsidP="001E74EB">
      <w:pPr>
        <w:jc w:val="center"/>
        <w:rPr>
          <w:rFonts w:ascii="Cascadia Code" w:eastAsia="宋体" w:hAnsi="Cascadia Code" w:cs="Cascadia Code"/>
        </w:rPr>
      </w:pPr>
      <w:r w:rsidRPr="006613F8">
        <w:rPr>
          <w:rFonts w:ascii="Cascadia Code" w:eastAsia="宋体" w:hAnsi="Cascadia Code" w:cs="Cascadia Code"/>
        </w:rPr>
        <w:t>vim /home/modules/hadoop-2.7.7/</w:t>
      </w:r>
      <w:proofErr w:type="spellStart"/>
      <w:r w:rsidRPr="006613F8">
        <w:rPr>
          <w:rFonts w:ascii="Cascadia Code" w:eastAsia="宋体" w:hAnsi="Cascadia Code" w:cs="Cascadia Code"/>
        </w:rPr>
        <w:t>etc</w:t>
      </w:r>
      <w:proofErr w:type="spellEnd"/>
      <w:r w:rsidRPr="006613F8">
        <w:rPr>
          <w:rFonts w:ascii="Cascadia Code" w:eastAsia="宋体" w:hAnsi="Cascadia Code" w:cs="Cascadia Code"/>
        </w:rPr>
        <w:t>/</w:t>
      </w:r>
      <w:proofErr w:type="spellStart"/>
      <w:r w:rsidRPr="006613F8">
        <w:rPr>
          <w:rFonts w:ascii="Cascadia Code" w:eastAsia="宋体" w:hAnsi="Cascadia Code" w:cs="Cascadia Code"/>
        </w:rPr>
        <w:t>hadoop</w:t>
      </w:r>
      <w:proofErr w:type="spellEnd"/>
      <w:r w:rsidRPr="006613F8">
        <w:rPr>
          <w:rFonts w:ascii="Cascadia Code" w:eastAsia="宋体" w:hAnsi="Cascadia Code" w:cs="Cascadia Code"/>
        </w:rPr>
        <w:t>/hdfs-site.xml</w:t>
      </w:r>
    </w:p>
    <w:p w14:paraId="20AA735A" w14:textId="77777777" w:rsid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参数配置如下</w:t>
      </w:r>
      <w:r w:rsidRPr="001E74EB">
        <w:rPr>
          <w:rFonts w:ascii="Times New Roman" w:eastAsia="宋体" w:hAnsi="Times New Roman" w:cs="Times New Roman" w:hint="eastAsia"/>
        </w:rPr>
        <w:t>：</w:t>
      </w:r>
    </w:p>
    <w:tbl>
      <w:tblPr>
        <w:tblStyle w:val="ad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8296"/>
      </w:tblGrid>
      <w:tr w:rsidR="009E6D96" w14:paraId="23484ADD" w14:textId="77777777" w:rsidTr="00D16E81">
        <w:tc>
          <w:tcPr>
            <w:tcW w:w="8296" w:type="dxa"/>
            <w:shd w:val="clear" w:color="auto" w:fill="BFBFBF" w:themeFill="background1" w:themeFillShade="BF"/>
          </w:tcPr>
          <w:p w14:paraId="2353536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&lt;configuration&gt;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ab/>
            </w:r>
          </w:p>
          <w:p w14:paraId="4EB3F747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69223C9A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dfs.replication</w:t>
            </w:r>
            <w:proofErr w:type="spellEnd"/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617BC9AB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&lt;value&gt;3&lt;/value&gt;</w:t>
            </w:r>
          </w:p>
          <w:p w14:paraId="64F48A46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14698184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2E9A4F84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dfs.namenode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.secondary.http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-address&lt;/name&gt;</w:t>
            </w:r>
          </w:p>
          <w:p w14:paraId="70E93505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</w:t>
            </w:r>
            <w:r w:rsidRPr="00FA2495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node4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:50090&lt;/value&gt;</w:t>
            </w:r>
          </w:p>
          <w:p w14:paraId="3DA3F841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56779DC5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45EC6555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dfs.namenode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.secondary.https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-address&lt;/name&gt;</w:t>
            </w:r>
          </w:p>
          <w:p w14:paraId="18F854C2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</w:t>
            </w:r>
            <w:r w:rsidRPr="00FA2495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node4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:50091&lt;/value&gt;</w:t>
            </w:r>
          </w:p>
          <w:p w14:paraId="09D85904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4BDBAD51" w14:textId="77777777" w:rsidR="009E6D96" w:rsidRPr="001E74EB" w:rsidRDefault="009E6D96" w:rsidP="009E6D96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&lt;/configuration&gt;</w:t>
            </w:r>
          </w:p>
          <w:p w14:paraId="4322A608" w14:textId="77777777" w:rsidR="009E6D96" w:rsidRDefault="009E6D96" w:rsidP="001E74EB">
            <w:pPr>
              <w:rPr>
                <w:rFonts w:ascii="Times New Roman" w:eastAsia="宋体" w:hAnsi="Times New Roman" w:cs="Times New Roman" w:hint="eastAsia"/>
              </w:rPr>
            </w:pPr>
          </w:p>
        </w:tc>
      </w:tr>
    </w:tbl>
    <w:p w14:paraId="46B602E8" w14:textId="77777777" w:rsidR="009E6D96" w:rsidRPr="001E74EB" w:rsidRDefault="009E6D96" w:rsidP="001E74EB">
      <w:pPr>
        <w:rPr>
          <w:rFonts w:ascii="Times New Roman" w:eastAsia="宋体" w:hAnsi="Times New Roman" w:cs="Times New Roman" w:hint="eastAsia"/>
        </w:rPr>
      </w:pPr>
    </w:p>
    <w:p w14:paraId="5695605C" w14:textId="141000E2" w:rsidR="001E74EB" w:rsidRPr="001E74EB" w:rsidRDefault="001E74EB" w:rsidP="001E74EB">
      <w:pPr>
        <w:rPr>
          <w:rFonts w:ascii="Times New Roman" w:eastAsia="宋体" w:hAnsi="Times New Roman" w:cs="Times New Roman"/>
          <w:color w:val="FF0000"/>
        </w:rPr>
      </w:pPr>
      <w:r w:rsidRPr="001E74EB">
        <w:rPr>
          <w:rFonts w:ascii="Times New Roman" w:eastAsia="宋体" w:hAnsi="Times New Roman" w:cs="Times New Roman" w:hint="eastAsia"/>
          <w:color w:val="FF0000"/>
        </w:rPr>
        <w:t>注意：</w:t>
      </w:r>
      <w:r w:rsidRPr="001E74EB">
        <w:rPr>
          <w:rFonts w:ascii="Times New Roman" w:eastAsia="宋体" w:hAnsi="Times New Roman" w:cs="Times New Roman" w:hint="eastAsia"/>
          <w:color w:val="FF0000"/>
        </w:rPr>
        <w:t>node</w:t>
      </w:r>
      <w:r w:rsidRPr="001E74EB">
        <w:rPr>
          <w:rFonts w:ascii="Times New Roman" w:eastAsia="宋体" w:hAnsi="Times New Roman" w:cs="Times New Roman" w:hint="eastAsia"/>
          <w:color w:val="FF0000"/>
        </w:rPr>
        <w:t>名称使用自己</w:t>
      </w:r>
      <w:r w:rsidR="009A12A1">
        <w:rPr>
          <w:rFonts w:ascii="Times New Roman" w:eastAsia="宋体" w:hAnsi="Times New Roman" w:cs="Times New Roman" w:hint="eastAsia"/>
          <w:color w:val="FF0000"/>
        </w:rPr>
        <w:t>所在的服务器</w:t>
      </w:r>
      <w:r w:rsidRPr="001E74EB">
        <w:rPr>
          <w:rFonts w:ascii="Times New Roman" w:eastAsia="宋体" w:hAnsi="Times New Roman" w:cs="Times New Roman" w:hint="eastAsia"/>
          <w:color w:val="FF0000"/>
        </w:rPr>
        <w:t>名</w:t>
      </w:r>
      <w:r w:rsidR="009A12A1">
        <w:rPr>
          <w:rFonts w:ascii="Times New Roman" w:eastAsia="宋体" w:hAnsi="Times New Roman" w:cs="Times New Roman" w:hint="eastAsia"/>
          <w:color w:val="FF0000"/>
        </w:rPr>
        <w:t>称</w:t>
      </w:r>
    </w:p>
    <w:p w14:paraId="3B9E7D44" w14:textId="42FCAB97" w:rsidR="001E74EB" w:rsidRDefault="000E7F55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0E7F55">
        <w:rPr>
          <w:rFonts w:ascii="Huawei Sans" w:eastAsia="方正兰亭黑简体" w:hAnsi="Huawei Sans" w:cs="微软雅黑"/>
          <w:noProof/>
          <w:kern w:val="0"/>
          <w:szCs w:val="20"/>
        </w:rPr>
        <w:lastRenderedPageBreak/>
        <w:drawing>
          <wp:inline distT="0" distB="0" distL="0" distR="0" wp14:anchorId="4C550035" wp14:editId="1C8204BE">
            <wp:extent cx="5274310" cy="25095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8D07" w14:textId="77777777" w:rsidR="000E7F55" w:rsidRPr="001E74EB" w:rsidRDefault="000E7F55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</w:p>
    <w:p w14:paraId="4A387D5C" w14:textId="77777777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配置</w:t>
      </w:r>
      <w:r w:rsidRPr="001E74EB">
        <w:rPr>
          <w:rFonts w:ascii="Times New Roman" w:eastAsia="宋体" w:hAnsi="Times New Roman" w:cs="Times New Roman"/>
        </w:rPr>
        <w:t>yarn-site.xml</w:t>
      </w:r>
    </w:p>
    <w:p w14:paraId="742DFC39" w14:textId="3AFE34FA" w:rsidR="001E74EB" w:rsidRPr="000E7F55" w:rsidRDefault="001E74EB" w:rsidP="001E74EB">
      <w:pPr>
        <w:jc w:val="center"/>
        <w:rPr>
          <w:rFonts w:ascii="Cascadia Code" w:eastAsia="宋体" w:hAnsi="Cascadia Code" w:cs="Cascadia Code"/>
        </w:rPr>
      </w:pPr>
      <w:r w:rsidRPr="000E7F55">
        <w:rPr>
          <w:rFonts w:ascii="Cascadia Code" w:eastAsia="宋体" w:hAnsi="Cascadia Code" w:cs="Cascadia Code"/>
        </w:rPr>
        <w:t>vim /home/modules/hadoop-2.7.7/</w:t>
      </w:r>
      <w:proofErr w:type="spellStart"/>
      <w:r w:rsidRPr="000E7F55">
        <w:rPr>
          <w:rFonts w:ascii="Cascadia Code" w:eastAsia="宋体" w:hAnsi="Cascadia Code" w:cs="Cascadia Code"/>
        </w:rPr>
        <w:t>etc</w:t>
      </w:r>
      <w:proofErr w:type="spellEnd"/>
      <w:r w:rsidRPr="000E7F55">
        <w:rPr>
          <w:rFonts w:ascii="Cascadia Code" w:eastAsia="宋体" w:hAnsi="Cascadia Code" w:cs="Cascadia Code"/>
        </w:rPr>
        <w:t>/</w:t>
      </w:r>
      <w:proofErr w:type="spellStart"/>
      <w:r w:rsidRPr="000E7F55">
        <w:rPr>
          <w:rFonts w:ascii="Cascadia Code" w:eastAsia="宋体" w:hAnsi="Cascadia Code" w:cs="Cascadia Code"/>
        </w:rPr>
        <w:t>hadoop</w:t>
      </w:r>
      <w:proofErr w:type="spellEnd"/>
      <w:r w:rsidRPr="000E7F55">
        <w:rPr>
          <w:rFonts w:ascii="Cascadia Code" w:eastAsia="宋体" w:hAnsi="Cascadia Code" w:cs="Cascadia Code"/>
        </w:rPr>
        <w:t>/yarn-site.xml</w:t>
      </w:r>
    </w:p>
    <w:p w14:paraId="233213B1" w14:textId="77777777" w:rsid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参数配置如下</w:t>
      </w:r>
      <w:r w:rsidRPr="001E74EB">
        <w:rPr>
          <w:rFonts w:ascii="Times New Roman" w:eastAsia="宋体" w:hAnsi="Times New Roman" w:cs="Times New Roman" w:hint="eastAsia"/>
        </w:rPr>
        <w:t>：</w:t>
      </w:r>
    </w:p>
    <w:tbl>
      <w:tblPr>
        <w:tblStyle w:val="ad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8296"/>
      </w:tblGrid>
      <w:tr w:rsidR="00D16E81" w14:paraId="252F833B" w14:textId="77777777" w:rsidTr="00D16E81">
        <w:tc>
          <w:tcPr>
            <w:tcW w:w="8296" w:type="dxa"/>
            <w:shd w:val="clear" w:color="auto" w:fill="BFBFBF" w:themeFill="background1" w:themeFillShade="BF"/>
          </w:tcPr>
          <w:p w14:paraId="4E1D0E6A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&lt;configuration&gt;</w:t>
            </w:r>
          </w:p>
          <w:p w14:paraId="4BBEE18F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&lt;property&gt;</w:t>
            </w:r>
          </w:p>
          <w:p w14:paraId="74DFF7BF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yarn.nodemanager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.local-dirs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4F30618F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&lt;value&gt;/home/nm/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localdir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&lt;/value&gt;</w:t>
            </w:r>
          </w:p>
          <w:p w14:paraId="0E1B7881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&lt;/property&gt;</w:t>
            </w:r>
          </w:p>
          <w:p w14:paraId="4EEAA043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&lt;property&gt;</w:t>
            </w:r>
          </w:p>
          <w:p w14:paraId="1A131B69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yarn.nodemanager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.resource.memory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-mb&lt;/name&gt;</w:t>
            </w:r>
          </w:p>
          <w:p w14:paraId="6A0F424A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&lt;value&gt;28672&lt;/value&gt;</w:t>
            </w:r>
          </w:p>
          <w:p w14:paraId="666F0518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4C235F5B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&lt;property&gt;</w:t>
            </w:r>
          </w:p>
          <w:p w14:paraId="040E06A5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yarn.scheduler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.minimum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-allocation-mb&lt;/name&gt;</w:t>
            </w:r>
          </w:p>
          <w:p w14:paraId="2921A097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&lt;value&gt;3072&lt;/value&gt;</w:t>
            </w:r>
          </w:p>
          <w:p w14:paraId="0A1A80A0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35C51D58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&lt;property&gt;</w:t>
            </w:r>
          </w:p>
          <w:p w14:paraId="66037AAE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yarn.scheduler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.maximum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-allocation-mb&lt;/name&gt;</w:t>
            </w:r>
          </w:p>
          <w:p w14:paraId="2E864A84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&lt;value&gt;28672&lt;/value&gt; </w:t>
            </w:r>
          </w:p>
          <w:p w14:paraId="70E5739B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2D90F05B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&lt;property&gt;</w:t>
            </w:r>
          </w:p>
          <w:p w14:paraId="2C618E07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&lt;name&gt;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yarn.nodemanager.resource.cpu-vcores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35927A82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&lt;value&gt;38&lt;/value&gt;</w:t>
            </w:r>
          </w:p>
          <w:p w14:paraId="4F72B082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7DEA388D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&lt;property&gt;</w:t>
            </w:r>
          </w:p>
          <w:p w14:paraId="1D886473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yarn.scheduler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.maximum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-allocation-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vcores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1482408F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&lt;value&gt;38&lt;/value&gt;</w:t>
            </w:r>
          </w:p>
          <w:p w14:paraId="63F36AF0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0C5A73D9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051B0C93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&lt;name&gt;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yarn.nodemanager.aux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-services&lt;/name&gt;</w:t>
            </w:r>
          </w:p>
          <w:p w14:paraId="79BE147A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mapreduce_shuffle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&lt;/value&gt;</w:t>
            </w:r>
          </w:p>
          <w:p w14:paraId="0C248B8D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710A642E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36B22F40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lastRenderedPageBreak/>
              <w:t xml:space="preserve">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yarn.resourcemanager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.hostname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6CCB6B83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</w:t>
            </w:r>
            <w:r w:rsidRPr="00376706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node4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&lt;/value&gt;</w:t>
            </w:r>
          </w:p>
          <w:p w14:paraId="52E86272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381591F2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2E8CC549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&lt;name&gt;yarn.log-aggregation-enable&lt;/name&gt;</w:t>
            </w:r>
          </w:p>
          <w:p w14:paraId="69794939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&lt;value&gt;true&lt;/value&gt;</w:t>
            </w:r>
          </w:p>
          <w:p w14:paraId="6CFB0963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75A41A91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339C1367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&lt;name&gt;yarn.log-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aggregation.retain</w:t>
            </w:r>
            <w:proofErr w:type="spellEnd"/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-seconds&lt;/name&gt;</w:t>
            </w:r>
          </w:p>
          <w:p w14:paraId="05A13176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&lt;value&gt;106800&lt;/value&gt;</w:t>
            </w:r>
          </w:p>
          <w:p w14:paraId="13F32395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71A8C8F1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7331C021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yarn.nodemanager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.vmem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-check-enabled&lt;/name&gt;</w:t>
            </w:r>
          </w:p>
          <w:p w14:paraId="56A4B87C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&lt;value&gt;false&lt;/value&gt;</w:t>
            </w:r>
          </w:p>
          <w:p w14:paraId="084648B0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&lt;description&gt;Whether virtual memory limits will be enforced for containers&lt;/description&gt;</w:t>
            </w:r>
          </w:p>
          <w:p w14:paraId="0B5F4109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604EB97B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472E7AE6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yarn.nodemanager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.vmem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</w:t>
            </w:r>
            <w:proofErr w:type="spell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pmem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-ratio&lt;/name&gt;</w:t>
            </w:r>
          </w:p>
          <w:p w14:paraId="5D2DB3E0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&lt;value&gt;4&lt;/value&gt;</w:t>
            </w:r>
          </w:p>
          <w:p w14:paraId="3D5A8EE9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&lt;description&gt;Ratio between virtual memory to physical memory when setting memory limits for containers&lt;/description&gt;</w:t>
            </w:r>
          </w:p>
          <w:p w14:paraId="5629681F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0D8C412F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58AD6C55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yarn.resourcemanager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.scheduler.class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1021E4EE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&lt;value&gt;</w:t>
            </w:r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org.apache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.hadoop.yarn.server.resourcemanager.scheduler.fair.FairScheduler&lt;/value&gt;</w:t>
            </w:r>
          </w:p>
          <w:p w14:paraId="7F582F16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&lt;/property&gt;</w:t>
            </w:r>
          </w:p>
          <w:p w14:paraId="75135AC5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&lt;property&gt;</w:t>
            </w:r>
          </w:p>
          <w:p w14:paraId="028E3A78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  &lt;name&gt;yarn.log.server.url&lt;/name&gt;</w:t>
            </w:r>
          </w:p>
          <w:p w14:paraId="2565CDA9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  &lt;value&gt;http://</w:t>
            </w:r>
            <w:r w:rsidRPr="006F1E87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node</w:t>
            </w:r>
            <w:r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4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:19888/jobhistory/logs&lt;/value&gt;</w:t>
            </w:r>
          </w:p>
          <w:p w14:paraId="4D8F8B7C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&lt;/property&gt;</w:t>
            </w:r>
          </w:p>
          <w:p w14:paraId="16E702A5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&lt;/configuration&gt;</w:t>
            </w:r>
          </w:p>
          <w:p w14:paraId="55E09E8E" w14:textId="77777777" w:rsidR="00D16E81" w:rsidRDefault="00D16E81" w:rsidP="001E74EB">
            <w:pPr>
              <w:rPr>
                <w:rFonts w:ascii="Times New Roman" w:eastAsia="宋体" w:hAnsi="Times New Roman" w:cs="Times New Roman" w:hint="eastAsia"/>
              </w:rPr>
            </w:pPr>
          </w:p>
        </w:tc>
      </w:tr>
    </w:tbl>
    <w:p w14:paraId="1419287C" w14:textId="77777777" w:rsidR="00D16E81" w:rsidRPr="001E74EB" w:rsidRDefault="00D16E81" w:rsidP="001E74EB">
      <w:pPr>
        <w:rPr>
          <w:rFonts w:ascii="Times New Roman" w:eastAsia="宋体" w:hAnsi="Times New Roman" w:cs="Times New Roman" w:hint="eastAsia"/>
        </w:rPr>
      </w:pPr>
    </w:p>
    <w:p w14:paraId="65CB523F" w14:textId="072A6635" w:rsidR="001E74EB" w:rsidRPr="001E74EB" w:rsidRDefault="001E74EB" w:rsidP="001E74EB">
      <w:pPr>
        <w:rPr>
          <w:rFonts w:ascii="Times New Roman" w:eastAsia="宋体" w:hAnsi="Times New Roman" w:cs="Times New Roman"/>
          <w:color w:val="FF0000"/>
        </w:rPr>
      </w:pPr>
      <w:r w:rsidRPr="001E74EB">
        <w:rPr>
          <w:rFonts w:ascii="Times New Roman" w:eastAsia="宋体" w:hAnsi="Times New Roman" w:cs="Times New Roman" w:hint="eastAsia"/>
          <w:color w:val="FF0000"/>
        </w:rPr>
        <w:t>注意：</w:t>
      </w:r>
      <w:r w:rsidRPr="001E74EB">
        <w:rPr>
          <w:rFonts w:ascii="Times New Roman" w:eastAsia="宋体" w:hAnsi="Times New Roman" w:cs="Times New Roman"/>
          <w:color w:val="FF0000"/>
        </w:rPr>
        <w:t>node</w:t>
      </w:r>
      <w:r w:rsidR="00424C25">
        <w:rPr>
          <w:rFonts w:ascii="Times New Roman" w:eastAsia="宋体" w:hAnsi="Times New Roman" w:cs="Times New Roman"/>
          <w:color w:val="FF0000"/>
        </w:rPr>
        <w:t>4</w:t>
      </w:r>
      <w:r w:rsidR="00424C25">
        <w:rPr>
          <w:rFonts w:ascii="Times New Roman" w:eastAsia="宋体" w:hAnsi="Times New Roman" w:cs="Times New Roman" w:hint="eastAsia"/>
          <w:color w:val="FF0000"/>
        </w:rPr>
        <w:t>替换</w:t>
      </w:r>
      <w:r w:rsidRPr="001E74EB">
        <w:rPr>
          <w:rFonts w:ascii="Times New Roman" w:eastAsia="宋体" w:hAnsi="Times New Roman" w:cs="Times New Roman"/>
          <w:color w:val="FF0000"/>
        </w:rPr>
        <w:t>为自己</w:t>
      </w:r>
      <w:r w:rsidR="009A12A1">
        <w:rPr>
          <w:rFonts w:ascii="Times New Roman" w:eastAsia="宋体" w:hAnsi="Times New Roman" w:cs="Times New Roman" w:hint="eastAsia"/>
          <w:color w:val="FF0000"/>
        </w:rPr>
        <w:t>所在的</w:t>
      </w:r>
      <w:r w:rsidRPr="001E74EB">
        <w:rPr>
          <w:rFonts w:ascii="Times New Roman" w:eastAsia="宋体" w:hAnsi="Times New Roman" w:cs="Times New Roman"/>
          <w:color w:val="FF0000"/>
        </w:rPr>
        <w:t>节点名</w:t>
      </w:r>
    </w:p>
    <w:p w14:paraId="761A2673" w14:textId="77777777" w:rsidR="006F1E87" w:rsidRDefault="006F1E87" w:rsidP="001E74EB">
      <w:pPr>
        <w:rPr>
          <w:rFonts w:ascii="Times New Roman" w:eastAsia="宋体" w:hAnsi="Times New Roman" w:cs="Times New Roman"/>
        </w:rPr>
      </w:pPr>
    </w:p>
    <w:p w14:paraId="441F2B34" w14:textId="428B53C9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配置</w:t>
      </w:r>
      <w:r w:rsidRPr="001E74EB">
        <w:rPr>
          <w:rFonts w:ascii="Times New Roman" w:eastAsia="宋体" w:hAnsi="Times New Roman" w:cs="Times New Roman" w:hint="eastAsia"/>
        </w:rPr>
        <w:t>mapred</w:t>
      </w:r>
      <w:r w:rsidRPr="001E74EB">
        <w:rPr>
          <w:rFonts w:ascii="Times New Roman" w:eastAsia="宋体" w:hAnsi="Times New Roman" w:cs="Times New Roman"/>
        </w:rPr>
        <w:t>-sit.xml</w:t>
      </w:r>
    </w:p>
    <w:p w14:paraId="7AC94E71" w14:textId="77777777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执行下列命令</w:t>
      </w:r>
    </w:p>
    <w:p w14:paraId="17D33C1D" w14:textId="69797EAA" w:rsidR="001E74EB" w:rsidRPr="009A12A1" w:rsidRDefault="001E74EB" w:rsidP="001E74EB">
      <w:pPr>
        <w:jc w:val="center"/>
        <w:rPr>
          <w:rFonts w:ascii="Cascadia Code" w:eastAsia="宋体" w:hAnsi="Cascadia Code" w:cs="Cascadia Code"/>
        </w:rPr>
      </w:pPr>
      <w:r w:rsidRPr="009A12A1">
        <w:rPr>
          <w:rFonts w:ascii="Cascadia Code" w:eastAsia="宋体" w:hAnsi="Cascadia Code" w:cs="Cascadia Code"/>
        </w:rPr>
        <w:t>cd /home/modules/hadoop-2.7.7/</w:t>
      </w:r>
      <w:proofErr w:type="spellStart"/>
      <w:r w:rsidRPr="009A12A1">
        <w:rPr>
          <w:rFonts w:ascii="Cascadia Code" w:eastAsia="宋体" w:hAnsi="Cascadia Code" w:cs="Cascadia Code"/>
        </w:rPr>
        <w:t>etc</w:t>
      </w:r>
      <w:proofErr w:type="spellEnd"/>
      <w:r w:rsidRPr="009A12A1">
        <w:rPr>
          <w:rFonts w:ascii="Cascadia Code" w:eastAsia="宋体" w:hAnsi="Cascadia Code" w:cs="Cascadia Code"/>
        </w:rPr>
        <w:t>/</w:t>
      </w:r>
      <w:proofErr w:type="spellStart"/>
      <w:r w:rsidRPr="009A12A1">
        <w:rPr>
          <w:rFonts w:ascii="Cascadia Code" w:eastAsia="宋体" w:hAnsi="Cascadia Code" w:cs="Cascadia Code"/>
        </w:rPr>
        <w:t>hadoop</w:t>
      </w:r>
      <w:proofErr w:type="spellEnd"/>
      <w:r w:rsidRPr="009A12A1">
        <w:rPr>
          <w:rFonts w:ascii="Cascadia Code" w:eastAsia="宋体" w:hAnsi="Cascadia Code" w:cs="Cascadia Code"/>
        </w:rPr>
        <w:t>/</w:t>
      </w:r>
    </w:p>
    <w:p w14:paraId="1DB5F024" w14:textId="77777777" w:rsidR="001E74EB" w:rsidRPr="009A12A1" w:rsidRDefault="001E74EB" w:rsidP="001E74EB">
      <w:pPr>
        <w:jc w:val="center"/>
        <w:rPr>
          <w:rFonts w:ascii="Cascadia Code" w:eastAsia="宋体" w:hAnsi="Cascadia Code" w:cs="Cascadia Code"/>
        </w:rPr>
      </w:pPr>
      <w:r w:rsidRPr="009A12A1">
        <w:rPr>
          <w:rFonts w:ascii="Cascadia Code" w:eastAsia="宋体" w:hAnsi="Cascadia Code" w:cs="Cascadia Code"/>
        </w:rPr>
        <w:t xml:space="preserve">mv </w:t>
      </w:r>
      <w:proofErr w:type="spellStart"/>
      <w:proofErr w:type="gramStart"/>
      <w:r w:rsidRPr="009A12A1">
        <w:rPr>
          <w:rFonts w:ascii="Cascadia Code" w:eastAsia="宋体" w:hAnsi="Cascadia Code" w:cs="Cascadia Code"/>
        </w:rPr>
        <w:t>mapred-site.xml.template</w:t>
      </w:r>
      <w:proofErr w:type="spellEnd"/>
      <w:proofErr w:type="gramEnd"/>
      <w:r w:rsidRPr="009A12A1">
        <w:rPr>
          <w:rFonts w:ascii="Cascadia Code" w:eastAsia="宋体" w:hAnsi="Cascadia Code" w:cs="Cascadia Code"/>
        </w:rPr>
        <w:t xml:space="preserve"> mapred-site.xml</w:t>
      </w:r>
    </w:p>
    <w:p w14:paraId="67CA531E" w14:textId="74FD3DB6" w:rsidR="001E74EB" w:rsidRPr="009A12A1" w:rsidRDefault="001E74EB" w:rsidP="001E74EB">
      <w:pPr>
        <w:jc w:val="center"/>
        <w:rPr>
          <w:rFonts w:ascii="Cascadia Code" w:eastAsia="宋体" w:hAnsi="Cascadia Code" w:cs="Cascadia Code"/>
        </w:rPr>
      </w:pPr>
      <w:r w:rsidRPr="009A12A1">
        <w:rPr>
          <w:rFonts w:ascii="Cascadia Code" w:eastAsia="宋体" w:hAnsi="Cascadia Code" w:cs="Cascadia Code"/>
        </w:rPr>
        <w:t>vim /home/modules/hadoop-2.7.7/</w:t>
      </w:r>
      <w:proofErr w:type="spellStart"/>
      <w:r w:rsidRPr="009A12A1">
        <w:rPr>
          <w:rFonts w:ascii="Cascadia Code" w:eastAsia="宋体" w:hAnsi="Cascadia Code" w:cs="Cascadia Code"/>
        </w:rPr>
        <w:t>etc</w:t>
      </w:r>
      <w:proofErr w:type="spellEnd"/>
      <w:r w:rsidRPr="009A12A1">
        <w:rPr>
          <w:rFonts w:ascii="Cascadia Code" w:eastAsia="宋体" w:hAnsi="Cascadia Code" w:cs="Cascadia Code"/>
        </w:rPr>
        <w:t>/</w:t>
      </w:r>
      <w:proofErr w:type="spellStart"/>
      <w:r w:rsidRPr="009A12A1">
        <w:rPr>
          <w:rFonts w:ascii="Cascadia Code" w:eastAsia="宋体" w:hAnsi="Cascadia Code" w:cs="Cascadia Code"/>
        </w:rPr>
        <w:t>hadoop</w:t>
      </w:r>
      <w:proofErr w:type="spellEnd"/>
      <w:r w:rsidRPr="009A12A1">
        <w:rPr>
          <w:rFonts w:ascii="Cascadia Code" w:eastAsia="宋体" w:hAnsi="Cascadia Code" w:cs="Cascadia Code"/>
        </w:rPr>
        <w:t>/mapred-site.xml</w:t>
      </w:r>
    </w:p>
    <w:p w14:paraId="57E38F06" w14:textId="77777777" w:rsid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参数配置如下</w:t>
      </w:r>
      <w:r w:rsidRPr="001E74EB">
        <w:rPr>
          <w:rFonts w:ascii="Times New Roman" w:eastAsia="宋体" w:hAnsi="Times New Roman" w:cs="Times New Roman" w:hint="eastAsia"/>
        </w:rPr>
        <w:t>：</w:t>
      </w:r>
    </w:p>
    <w:tbl>
      <w:tblPr>
        <w:tblStyle w:val="ad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8296"/>
      </w:tblGrid>
      <w:tr w:rsidR="00D16E81" w14:paraId="15563C0B" w14:textId="77777777" w:rsidTr="00D16E81">
        <w:tc>
          <w:tcPr>
            <w:tcW w:w="8296" w:type="dxa"/>
            <w:shd w:val="clear" w:color="auto" w:fill="BFBFBF" w:themeFill="background1" w:themeFillShade="BF"/>
          </w:tcPr>
          <w:p w14:paraId="5B807D0E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&lt;configuration&gt;</w:t>
            </w:r>
          </w:p>
          <w:p w14:paraId="6B4A625E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1FAC99A6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 &lt;name&gt;mapreduce.framework.name&lt;/name&gt;</w:t>
            </w:r>
          </w:p>
          <w:p w14:paraId="3B8F458E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 &lt;value&gt;yarn&lt;/value&gt;</w:t>
            </w:r>
          </w:p>
          <w:p w14:paraId="026C20AC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092E0FEC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4725955F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mapreduce.jobhistory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.address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07E036AC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lastRenderedPageBreak/>
              <w:t xml:space="preserve">    &lt;value&gt;</w:t>
            </w:r>
            <w:r w:rsidRPr="000F7843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node</w:t>
            </w:r>
            <w:r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4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:10020&lt;/value&gt;</w:t>
            </w:r>
          </w:p>
          <w:p w14:paraId="3F9E0E85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2D9FDA56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6887DCCC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mapreduce.jobhistory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.webapp.address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3F2E69DB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 &lt;value&gt;</w:t>
            </w:r>
            <w:r w:rsidRPr="000F7843">
              <w:rPr>
                <w:rFonts w:ascii="Huawei Sans" w:eastAsia="方正兰亭黑简体" w:hAnsi="Huawei Sans" w:cs="Courier New"/>
                <w:color w:val="0070C0"/>
                <w:kern w:val="0"/>
                <w:sz w:val="18"/>
                <w:szCs w:val="18"/>
                <w:lang w:eastAsia="en-US"/>
              </w:rPr>
              <w:t>node4</w:t>
            </w: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:19888&lt;/value&gt;</w:t>
            </w:r>
          </w:p>
          <w:p w14:paraId="729FD80A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792FDD88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&lt;property&gt;</w:t>
            </w:r>
          </w:p>
          <w:p w14:paraId="3C52ABCF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 &lt;name&gt;</w:t>
            </w:r>
            <w:proofErr w:type="spellStart"/>
            <w:proofErr w:type="gramStart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mapred.task</w:t>
            </w:r>
            <w:proofErr w:type="gram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.timeout</w:t>
            </w:r>
            <w:proofErr w:type="spellEnd"/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&lt;/name&gt;</w:t>
            </w:r>
          </w:p>
          <w:p w14:paraId="4A95F259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   &lt;value&gt;1800000&lt;/value&gt;</w:t>
            </w:r>
          </w:p>
          <w:p w14:paraId="757F2B7A" w14:textId="77777777" w:rsidR="00D16E81" w:rsidRPr="001E74EB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 xml:space="preserve"> &lt;/property&gt;</w:t>
            </w:r>
          </w:p>
          <w:p w14:paraId="05652C04" w14:textId="5150223D" w:rsidR="00D16E81" w:rsidRPr="00D16E81" w:rsidRDefault="00D16E81" w:rsidP="00D16E81">
            <w:pPr>
              <w:widowControl/>
              <w:topLinePunct/>
              <w:adjustRightInd w:val="0"/>
              <w:snapToGrid w:val="0"/>
              <w:spacing w:before="40" w:after="40" w:line="240" w:lineRule="atLeast"/>
              <w:jc w:val="left"/>
              <w:rPr>
                <w:rFonts w:ascii="Huawei Sans" w:eastAsia="方正兰亭黑简体" w:hAnsi="Huawei Sans" w:cs="Courier New" w:hint="eastAsia"/>
                <w:kern w:val="0"/>
                <w:sz w:val="18"/>
                <w:szCs w:val="18"/>
              </w:rPr>
            </w:pPr>
            <w:r w:rsidRPr="001E74EB">
              <w:rPr>
                <w:rFonts w:ascii="Huawei Sans" w:eastAsia="方正兰亭黑简体" w:hAnsi="Huawei Sans" w:cs="Courier New"/>
                <w:kern w:val="0"/>
                <w:sz w:val="18"/>
                <w:szCs w:val="18"/>
                <w:lang w:eastAsia="en-US"/>
              </w:rPr>
              <w:t>&lt;/configuration&gt;</w:t>
            </w:r>
          </w:p>
        </w:tc>
      </w:tr>
    </w:tbl>
    <w:p w14:paraId="0C537ED2" w14:textId="77777777" w:rsidR="00D16E81" w:rsidRPr="001E74EB" w:rsidRDefault="00D16E81" w:rsidP="001E74EB">
      <w:pPr>
        <w:rPr>
          <w:rFonts w:ascii="Times New Roman" w:eastAsia="宋体" w:hAnsi="Times New Roman" w:cs="Times New Roman" w:hint="eastAsia"/>
        </w:rPr>
      </w:pPr>
    </w:p>
    <w:p w14:paraId="37509DE2" w14:textId="72F98380" w:rsidR="001E74EB" w:rsidRPr="001E74EB" w:rsidRDefault="001E74EB" w:rsidP="001E74EB">
      <w:pPr>
        <w:rPr>
          <w:rFonts w:ascii="Times New Roman" w:eastAsia="宋体" w:hAnsi="Times New Roman" w:cs="Times New Roman"/>
          <w:color w:val="FF0000"/>
        </w:rPr>
      </w:pPr>
      <w:r w:rsidRPr="001E74EB">
        <w:rPr>
          <w:rFonts w:ascii="Times New Roman" w:eastAsia="宋体" w:hAnsi="Times New Roman" w:cs="Times New Roman" w:hint="eastAsia"/>
          <w:color w:val="FF0000"/>
        </w:rPr>
        <w:t>注意：</w:t>
      </w:r>
      <w:r w:rsidRPr="001E74EB">
        <w:rPr>
          <w:rFonts w:ascii="Times New Roman" w:eastAsia="宋体" w:hAnsi="Times New Roman" w:cs="Times New Roman"/>
          <w:color w:val="FF0000"/>
        </w:rPr>
        <w:t>node</w:t>
      </w:r>
      <w:r w:rsidR="000F7843">
        <w:rPr>
          <w:rFonts w:ascii="Times New Roman" w:eastAsia="宋体" w:hAnsi="Times New Roman" w:cs="Times New Roman"/>
          <w:color w:val="FF0000"/>
        </w:rPr>
        <w:t>4</w:t>
      </w:r>
      <w:r w:rsidRPr="001E74EB">
        <w:rPr>
          <w:rFonts w:ascii="Times New Roman" w:eastAsia="宋体" w:hAnsi="Times New Roman" w:cs="Times New Roman"/>
          <w:color w:val="FF0000"/>
        </w:rPr>
        <w:t>为自己实际节点名</w:t>
      </w:r>
    </w:p>
    <w:p w14:paraId="71408AB1" w14:textId="77777777" w:rsidR="000F7843" w:rsidRDefault="000F7843" w:rsidP="001E74EB">
      <w:pPr>
        <w:rPr>
          <w:rFonts w:ascii="Times New Roman" w:eastAsia="宋体" w:hAnsi="Times New Roman" w:cs="Times New Roman"/>
        </w:rPr>
      </w:pPr>
    </w:p>
    <w:p w14:paraId="2AC5B8DA" w14:textId="6936AABA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配置</w:t>
      </w:r>
      <w:r w:rsidRPr="001E74EB">
        <w:rPr>
          <w:rFonts w:ascii="Times New Roman" w:eastAsia="宋体" w:hAnsi="Times New Roman" w:cs="Times New Roman"/>
        </w:rPr>
        <w:t>slaves</w:t>
      </w:r>
    </w:p>
    <w:p w14:paraId="7E513D30" w14:textId="262118D8" w:rsidR="001E74EB" w:rsidRPr="001063A9" w:rsidRDefault="001E74EB" w:rsidP="001E74EB">
      <w:pPr>
        <w:jc w:val="center"/>
        <w:rPr>
          <w:rFonts w:ascii="Cascadia Code" w:eastAsia="宋体" w:hAnsi="Cascadia Code" w:cs="Cascadia Code"/>
        </w:rPr>
      </w:pPr>
      <w:r w:rsidRPr="001063A9">
        <w:rPr>
          <w:rFonts w:ascii="Cascadia Code" w:eastAsia="宋体" w:hAnsi="Cascadia Code" w:cs="Cascadia Code"/>
        </w:rPr>
        <w:t>vim /home/modules/hadoop-2.7.7/</w:t>
      </w:r>
      <w:proofErr w:type="spellStart"/>
      <w:r w:rsidRPr="001063A9">
        <w:rPr>
          <w:rFonts w:ascii="Cascadia Code" w:eastAsia="宋体" w:hAnsi="Cascadia Code" w:cs="Cascadia Code"/>
        </w:rPr>
        <w:t>etc</w:t>
      </w:r>
      <w:proofErr w:type="spellEnd"/>
      <w:r w:rsidRPr="001063A9">
        <w:rPr>
          <w:rFonts w:ascii="Cascadia Code" w:eastAsia="宋体" w:hAnsi="Cascadia Code" w:cs="Cascadia Code"/>
        </w:rPr>
        <w:t>/</w:t>
      </w:r>
      <w:proofErr w:type="spellStart"/>
      <w:r w:rsidRPr="001063A9">
        <w:rPr>
          <w:rFonts w:ascii="Cascadia Code" w:eastAsia="宋体" w:hAnsi="Cascadia Code" w:cs="Cascadia Code"/>
        </w:rPr>
        <w:t>hadoop</w:t>
      </w:r>
      <w:proofErr w:type="spellEnd"/>
      <w:r w:rsidRPr="001063A9">
        <w:rPr>
          <w:rFonts w:ascii="Cascadia Code" w:eastAsia="宋体" w:hAnsi="Cascadia Code" w:cs="Cascadia Code"/>
        </w:rPr>
        <w:t>/slaves</w:t>
      </w:r>
    </w:p>
    <w:p w14:paraId="0DA54AE9" w14:textId="77777777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编辑内容</w:t>
      </w:r>
      <w:r w:rsidRPr="001E74EB">
        <w:rPr>
          <w:rFonts w:ascii="Times New Roman" w:eastAsia="宋体" w:hAnsi="Times New Roman" w:cs="Times New Roman" w:hint="eastAsia"/>
        </w:rPr>
        <w:t>如下：</w:t>
      </w:r>
    </w:p>
    <w:p w14:paraId="1937727C" w14:textId="6F9B1FF1" w:rsidR="001E74EB" w:rsidRPr="001E74EB" w:rsidRDefault="00585494" w:rsidP="001E74EB">
      <w:pPr>
        <w:widowControl/>
        <w:topLinePunct/>
        <w:adjustRightInd w:val="0"/>
        <w:snapToGrid w:val="0"/>
        <w:spacing w:before="40" w:after="40" w:line="240" w:lineRule="atLeast"/>
        <w:jc w:val="center"/>
        <w:rPr>
          <w:rFonts w:ascii="Huawei Sans" w:eastAsia="方正兰亭黑简体" w:hAnsi="Huawei Sans" w:cs="Courier New"/>
          <w:kern w:val="0"/>
          <w:sz w:val="18"/>
          <w:szCs w:val="18"/>
        </w:rPr>
      </w:pPr>
      <w:r>
        <w:rPr>
          <w:rFonts w:ascii="Huawei Sans" w:eastAsia="方正兰亭黑简体" w:hAnsi="Huawei Sans" w:cs="Courier New" w:hint="eastAsia"/>
          <w:kern w:val="0"/>
          <w:sz w:val="18"/>
          <w:szCs w:val="18"/>
        </w:rPr>
        <w:t>n</w:t>
      </w:r>
      <w:r w:rsidR="001E74EB" w:rsidRPr="001E74EB">
        <w:rPr>
          <w:rFonts w:ascii="Huawei Sans" w:eastAsia="方正兰亭黑简体" w:hAnsi="Huawei Sans" w:cs="Courier New"/>
          <w:kern w:val="0"/>
          <w:sz w:val="18"/>
          <w:szCs w:val="18"/>
        </w:rPr>
        <w:t>ode</w:t>
      </w:r>
      <w:r w:rsidR="00397ACD">
        <w:rPr>
          <w:rFonts w:ascii="Huawei Sans" w:eastAsia="方正兰亭黑简体" w:hAnsi="Huawei Sans" w:cs="Courier New"/>
          <w:kern w:val="0"/>
          <w:sz w:val="18"/>
          <w:szCs w:val="18"/>
        </w:rPr>
        <w:t>1</w:t>
      </w:r>
    </w:p>
    <w:p w14:paraId="7F2FCE78" w14:textId="0D1A8801" w:rsidR="001E74EB" w:rsidRPr="001E74EB" w:rsidRDefault="00585494" w:rsidP="001E74EB">
      <w:pPr>
        <w:widowControl/>
        <w:topLinePunct/>
        <w:adjustRightInd w:val="0"/>
        <w:snapToGrid w:val="0"/>
        <w:spacing w:before="40" w:after="40" w:line="240" w:lineRule="atLeast"/>
        <w:jc w:val="center"/>
        <w:rPr>
          <w:rFonts w:ascii="Huawei Sans" w:eastAsia="方正兰亭黑简体" w:hAnsi="Huawei Sans" w:cs="Courier New"/>
          <w:kern w:val="0"/>
          <w:sz w:val="18"/>
          <w:szCs w:val="18"/>
        </w:rPr>
      </w:pPr>
      <w:r>
        <w:rPr>
          <w:rFonts w:ascii="Huawei Sans" w:eastAsia="方正兰亭黑简体" w:hAnsi="Huawei Sans" w:cs="Courier New"/>
          <w:kern w:val="0"/>
          <w:sz w:val="18"/>
          <w:szCs w:val="18"/>
        </w:rPr>
        <w:t>n</w:t>
      </w:r>
      <w:r w:rsidR="001E74EB" w:rsidRPr="001E74EB">
        <w:rPr>
          <w:rFonts w:ascii="Huawei Sans" w:eastAsia="方正兰亭黑简体" w:hAnsi="Huawei Sans" w:cs="Courier New"/>
          <w:kern w:val="0"/>
          <w:sz w:val="18"/>
          <w:szCs w:val="18"/>
        </w:rPr>
        <w:t>ode</w:t>
      </w:r>
      <w:r w:rsidR="00397ACD">
        <w:rPr>
          <w:rFonts w:ascii="Huawei Sans" w:eastAsia="方正兰亭黑简体" w:hAnsi="Huawei Sans" w:cs="Courier New"/>
          <w:kern w:val="0"/>
          <w:sz w:val="18"/>
          <w:szCs w:val="18"/>
        </w:rPr>
        <w:t>2</w:t>
      </w:r>
    </w:p>
    <w:p w14:paraId="6810C01C" w14:textId="3205275A" w:rsidR="001E74EB" w:rsidRPr="001E74EB" w:rsidRDefault="00585494" w:rsidP="001E74EB">
      <w:pPr>
        <w:widowControl/>
        <w:topLinePunct/>
        <w:adjustRightInd w:val="0"/>
        <w:snapToGrid w:val="0"/>
        <w:spacing w:before="40" w:after="40" w:line="240" w:lineRule="atLeast"/>
        <w:jc w:val="center"/>
        <w:rPr>
          <w:rFonts w:ascii="Huawei Sans" w:eastAsia="方正兰亭黑简体" w:hAnsi="Huawei Sans" w:cs="Courier New"/>
          <w:kern w:val="0"/>
          <w:sz w:val="18"/>
          <w:szCs w:val="18"/>
        </w:rPr>
      </w:pPr>
      <w:r>
        <w:rPr>
          <w:rFonts w:ascii="Huawei Sans" w:eastAsia="方正兰亭黑简体" w:hAnsi="Huawei Sans" w:cs="Courier New"/>
          <w:kern w:val="0"/>
          <w:sz w:val="18"/>
          <w:szCs w:val="18"/>
        </w:rPr>
        <w:t>n</w:t>
      </w:r>
      <w:r w:rsidR="001E74EB" w:rsidRPr="001E74EB">
        <w:rPr>
          <w:rFonts w:ascii="Huawei Sans" w:eastAsia="方正兰亭黑简体" w:hAnsi="Huawei Sans" w:cs="Courier New"/>
          <w:kern w:val="0"/>
          <w:sz w:val="18"/>
          <w:szCs w:val="18"/>
        </w:rPr>
        <w:t>ode</w:t>
      </w:r>
      <w:r w:rsidR="00397ACD">
        <w:rPr>
          <w:rFonts w:ascii="Huawei Sans" w:eastAsia="方正兰亭黑简体" w:hAnsi="Huawei Sans" w:cs="Courier New"/>
          <w:kern w:val="0"/>
          <w:sz w:val="18"/>
          <w:szCs w:val="18"/>
        </w:rPr>
        <w:t>3</w:t>
      </w:r>
    </w:p>
    <w:p w14:paraId="57606D69" w14:textId="1EAA8F27" w:rsidR="00827977" w:rsidRPr="000003E8" w:rsidRDefault="000003E8" w:rsidP="001E74EB">
      <w:pPr>
        <w:rPr>
          <w:rFonts w:ascii="Consolas" w:hAnsi="Consolas"/>
          <w:color w:val="FF0000"/>
          <w:szCs w:val="21"/>
        </w:rPr>
      </w:pPr>
      <w:r w:rsidRPr="000003E8">
        <w:rPr>
          <w:rFonts w:ascii="Consolas" w:hAnsi="Consolas"/>
          <w:color w:val="FF0000"/>
          <w:szCs w:val="21"/>
        </w:rPr>
        <w:t>#</w:t>
      </w:r>
      <w:r w:rsidRPr="000003E8">
        <w:rPr>
          <w:rFonts w:ascii="Consolas" w:hAnsi="Consolas"/>
          <w:color w:val="FF0000"/>
          <w:szCs w:val="21"/>
        </w:rPr>
        <w:t>配置内容为其余三个节点的名，每行一个，共</w:t>
      </w:r>
      <w:r w:rsidRPr="000003E8">
        <w:rPr>
          <w:rFonts w:ascii="Consolas" w:hAnsi="Consolas"/>
          <w:color w:val="FF0000"/>
          <w:szCs w:val="21"/>
        </w:rPr>
        <w:t>3</w:t>
      </w:r>
      <w:r w:rsidRPr="000003E8">
        <w:rPr>
          <w:rFonts w:ascii="Consolas" w:hAnsi="Consolas"/>
          <w:color w:val="FF0000"/>
          <w:szCs w:val="21"/>
        </w:rPr>
        <w:t>行</w:t>
      </w:r>
      <w:r w:rsidRPr="000003E8">
        <w:rPr>
          <w:rFonts w:ascii="Consolas" w:hAnsi="Consolas"/>
          <w:color w:val="FF0000"/>
          <w:szCs w:val="21"/>
        </w:rPr>
        <w:t>(</w:t>
      </w:r>
      <w:r w:rsidRPr="000003E8">
        <w:rPr>
          <w:rFonts w:ascii="Consolas" w:hAnsi="Consolas"/>
          <w:color w:val="FF0000"/>
          <w:szCs w:val="21"/>
        </w:rPr>
        <w:t>删掉原有的部分</w:t>
      </w:r>
      <w:r w:rsidRPr="000003E8">
        <w:rPr>
          <w:rFonts w:ascii="Consolas" w:hAnsi="Consolas"/>
          <w:color w:val="FF0000"/>
          <w:szCs w:val="21"/>
        </w:rPr>
        <w:t>)</w:t>
      </w:r>
    </w:p>
    <w:p w14:paraId="6AEE739E" w14:textId="50D79516" w:rsidR="000003E8" w:rsidRDefault="004442CF" w:rsidP="00C53CE3">
      <w:pPr>
        <w:jc w:val="center"/>
        <w:rPr>
          <w:rFonts w:ascii="Times New Roman" w:eastAsia="宋体" w:hAnsi="Times New Roman" w:cs="Times New Roman"/>
        </w:rPr>
      </w:pPr>
      <w:r w:rsidRPr="004442CF">
        <w:rPr>
          <w:rFonts w:ascii="Times New Roman" w:eastAsia="宋体" w:hAnsi="Times New Roman" w:cs="Times New Roman"/>
          <w:noProof/>
        </w:rPr>
        <w:drawing>
          <wp:inline distT="0" distB="0" distL="0" distR="0" wp14:anchorId="797F40C2" wp14:editId="21E45587">
            <wp:extent cx="1657435" cy="933498"/>
            <wp:effectExtent l="0" t="0" r="0" b="0"/>
            <wp:docPr id="153" name="图片 15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&#10;&#10;中度可信度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FD05" w14:textId="77777777" w:rsidR="00C53CE3" w:rsidRDefault="00C53CE3" w:rsidP="001E74EB">
      <w:pPr>
        <w:rPr>
          <w:rFonts w:ascii="Times New Roman" w:eastAsia="宋体" w:hAnsi="Times New Roman" w:cs="Times New Roman"/>
        </w:rPr>
      </w:pPr>
    </w:p>
    <w:p w14:paraId="65A6EF60" w14:textId="1EA05A5E" w:rsid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分发</w:t>
      </w:r>
      <w:proofErr w:type="spellStart"/>
      <w:r w:rsidRPr="001E74EB">
        <w:rPr>
          <w:rFonts w:ascii="Times New Roman" w:eastAsia="宋体" w:hAnsi="Times New Roman" w:cs="Times New Roman"/>
        </w:rPr>
        <w:t>hadoop</w:t>
      </w:r>
      <w:proofErr w:type="spellEnd"/>
      <w:r w:rsidRPr="001E74EB">
        <w:rPr>
          <w:rFonts w:ascii="Times New Roman" w:eastAsia="宋体" w:hAnsi="Times New Roman" w:cs="Times New Roman"/>
        </w:rPr>
        <w:t>包到</w:t>
      </w:r>
      <w:r w:rsidR="00827977">
        <w:rPr>
          <w:rFonts w:ascii="Times New Roman" w:eastAsia="宋体" w:hAnsi="Times New Roman" w:cs="Times New Roman" w:hint="eastAsia"/>
        </w:rPr>
        <w:t>其余</w:t>
      </w:r>
      <w:r w:rsidRPr="001E74EB">
        <w:rPr>
          <w:rFonts w:ascii="Times New Roman" w:eastAsia="宋体" w:hAnsi="Times New Roman" w:cs="Times New Roman"/>
        </w:rPr>
        <w:t>节点</w:t>
      </w:r>
    </w:p>
    <w:p w14:paraId="08B79242" w14:textId="77C22D9C" w:rsidR="0061018B" w:rsidRDefault="0061018B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首先在其余</w:t>
      </w:r>
      <w:r w:rsidR="006D2C7B">
        <w:rPr>
          <w:rFonts w:ascii="Times New Roman" w:eastAsia="宋体" w:hAnsi="Times New Roman" w:cs="Times New Roman" w:hint="eastAsia"/>
        </w:rPr>
        <w:t>3</w:t>
      </w:r>
      <w:r w:rsidR="006D2C7B">
        <w:rPr>
          <w:rFonts w:ascii="Times New Roman" w:eastAsia="宋体" w:hAnsi="Times New Roman" w:cs="Times New Roman" w:hint="eastAsia"/>
        </w:rPr>
        <w:t>个</w:t>
      </w:r>
      <w:r>
        <w:rPr>
          <w:rFonts w:ascii="Times New Roman" w:eastAsia="宋体" w:hAnsi="Times New Roman" w:cs="Times New Roman" w:hint="eastAsia"/>
        </w:rPr>
        <w:t>节点</w:t>
      </w:r>
      <w:r w:rsidR="006D2C7B">
        <w:rPr>
          <w:rFonts w:ascii="Times New Roman" w:eastAsia="宋体" w:hAnsi="Times New Roman" w:cs="Times New Roman" w:hint="eastAsia"/>
        </w:rPr>
        <w:t>上创建目标文件夹</w:t>
      </w:r>
    </w:p>
    <w:p w14:paraId="6F5CA4BE" w14:textId="6C647D6A" w:rsidR="006D2C7B" w:rsidRPr="006D2C7B" w:rsidRDefault="006D2C7B" w:rsidP="006D2C7B">
      <w:pPr>
        <w:jc w:val="center"/>
        <w:rPr>
          <w:rFonts w:ascii="Cascadia Code" w:eastAsia="宋体" w:hAnsi="Cascadia Code" w:cs="Cascadia Code"/>
        </w:rPr>
      </w:pPr>
      <w:r w:rsidRPr="006D2C7B">
        <w:rPr>
          <w:rFonts w:ascii="Cascadia Code" w:eastAsia="宋体" w:hAnsi="Cascadia Code" w:cs="Cascadia Code"/>
        </w:rPr>
        <w:tab/>
      </w:r>
      <w:proofErr w:type="spellStart"/>
      <w:r w:rsidRPr="006D2C7B">
        <w:rPr>
          <w:rFonts w:ascii="Cascadia Code" w:eastAsia="宋体" w:hAnsi="Cascadia Code" w:cs="Cascadia Code"/>
        </w:rPr>
        <w:t>mkdir</w:t>
      </w:r>
      <w:proofErr w:type="spellEnd"/>
      <w:r w:rsidRPr="006D2C7B">
        <w:rPr>
          <w:rFonts w:ascii="Cascadia Code" w:eastAsia="宋体" w:hAnsi="Cascadia Code" w:cs="Cascadia Code"/>
        </w:rPr>
        <w:t xml:space="preserve"> /home/modules/</w:t>
      </w:r>
    </w:p>
    <w:p w14:paraId="6D244B5D" w14:textId="77777777" w:rsidR="006D2C7B" w:rsidRDefault="006D2C7B" w:rsidP="001E74EB">
      <w:pPr>
        <w:rPr>
          <w:rFonts w:ascii="Times New Roman" w:eastAsia="宋体" w:hAnsi="Times New Roman" w:cs="Times New Roman"/>
        </w:rPr>
      </w:pPr>
    </w:p>
    <w:p w14:paraId="503A23B8" w14:textId="291A3307" w:rsidR="001E74EB" w:rsidRPr="001E74EB" w:rsidRDefault="00A71267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在安装</w:t>
      </w:r>
      <w:proofErr w:type="gramStart"/>
      <w:r>
        <w:rPr>
          <w:rFonts w:ascii="Times New Roman" w:eastAsia="宋体" w:hAnsi="Times New Roman" w:cs="Times New Roman" w:hint="eastAsia"/>
        </w:rPr>
        <w:t>包所在</w:t>
      </w:r>
      <w:proofErr w:type="gramEnd"/>
      <w:r>
        <w:rPr>
          <w:rFonts w:ascii="Times New Roman" w:eastAsia="宋体" w:hAnsi="Times New Roman" w:cs="Times New Roman" w:hint="eastAsia"/>
        </w:rPr>
        <w:t>节点上</w:t>
      </w:r>
      <w:r w:rsidR="00C840A8">
        <w:rPr>
          <w:rFonts w:ascii="Times New Roman" w:eastAsia="宋体" w:hAnsi="Times New Roman" w:cs="Times New Roman" w:hint="eastAsia"/>
        </w:rPr>
        <w:t>，</w:t>
      </w:r>
      <w:r w:rsidR="001763B6">
        <w:rPr>
          <w:rFonts w:ascii="Times New Roman" w:eastAsia="宋体" w:hAnsi="Times New Roman" w:cs="Times New Roman" w:hint="eastAsia"/>
        </w:rPr>
        <w:t>用</w:t>
      </w:r>
      <w:r w:rsidR="001E74EB" w:rsidRPr="001E74EB">
        <w:rPr>
          <w:rFonts w:ascii="Times New Roman" w:eastAsia="宋体" w:hAnsi="Times New Roman" w:cs="Times New Roman"/>
        </w:rPr>
        <w:t>下列命令</w:t>
      </w:r>
      <w:r w:rsidR="00FC7F7E">
        <w:rPr>
          <w:rFonts w:ascii="Times New Roman" w:eastAsia="宋体" w:hAnsi="Times New Roman" w:cs="Times New Roman" w:hint="eastAsia"/>
        </w:rPr>
        <w:t>分发</w:t>
      </w:r>
      <w:r w:rsidR="00FC7F7E">
        <w:rPr>
          <w:rFonts w:ascii="Times New Roman" w:eastAsia="宋体" w:hAnsi="Times New Roman" w:cs="Times New Roman" w:hint="eastAsia"/>
        </w:rPr>
        <w:t>Hadoop</w:t>
      </w:r>
      <w:r w:rsidR="00FC7F7E">
        <w:rPr>
          <w:rFonts w:ascii="Times New Roman" w:eastAsia="宋体" w:hAnsi="Times New Roman" w:cs="Times New Roman" w:hint="eastAsia"/>
        </w:rPr>
        <w:t>到其余节点</w:t>
      </w:r>
      <w:r w:rsidR="001763B6">
        <w:rPr>
          <w:rFonts w:ascii="Times New Roman" w:eastAsia="宋体" w:hAnsi="Times New Roman" w:cs="Times New Roman" w:hint="eastAsia"/>
        </w:rPr>
        <w:t>（此处安装包在</w:t>
      </w:r>
      <w:r w:rsidR="001763B6">
        <w:rPr>
          <w:rFonts w:ascii="Times New Roman" w:eastAsia="宋体" w:hAnsi="Times New Roman" w:cs="Times New Roman" w:hint="eastAsia"/>
        </w:rPr>
        <w:t>node</w:t>
      </w:r>
      <w:r w:rsidR="001763B6">
        <w:rPr>
          <w:rFonts w:ascii="Times New Roman" w:eastAsia="宋体" w:hAnsi="Times New Roman" w:cs="Times New Roman"/>
        </w:rPr>
        <w:t>4</w:t>
      </w:r>
      <w:r w:rsidR="001763B6">
        <w:rPr>
          <w:rFonts w:ascii="Times New Roman" w:eastAsia="宋体" w:hAnsi="Times New Roman" w:cs="Times New Roman" w:hint="eastAsia"/>
        </w:rPr>
        <w:t>为例）</w:t>
      </w:r>
    </w:p>
    <w:p w14:paraId="33045528" w14:textId="4843A4B1" w:rsidR="00A37CF9" w:rsidRDefault="00A37CF9" w:rsidP="00A37CF9">
      <w:pPr>
        <w:rPr>
          <w:rFonts w:ascii="Cascadia Code" w:eastAsia="宋体" w:hAnsi="Cascadia Code" w:cs="Cascadia Code"/>
        </w:rPr>
      </w:pPr>
      <w:r w:rsidRPr="008E3649">
        <w:rPr>
          <w:rFonts w:ascii="Cascadia Code" w:eastAsia="宋体" w:hAnsi="Cascadia Code" w:cs="Cascadia Code"/>
        </w:rPr>
        <w:t>#</w:t>
      </w:r>
      <w:r w:rsidRPr="008E3649">
        <w:rPr>
          <w:rFonts w:ascii="Cascadia Code" w:eastAsia="宋体" w:hAnsi="Cascadia Code" w:cs="Cascadia Code"/>
        </w:rPr>
        <w:t>分发</w:t>
      </w:r>
      <w:r w:rsidRPr="008E3649">
        <w:rPr>
          <w:rFonts w:ascii="Cascadia Code" w:eastAsia="宋体" w:hAnsi="Cascadia Code" w:cs="Cascadia Code"/>
        </w:rPr>
        <w:t>Hadoop</w:t>
      </w:r>
      <w:r w:rsidRPr="008E3649">
        <w:rPr>
          <w:rFonts w:ascii="Cascadia Code" w:eastAsia="宋体" w:hAnsi="Cascadia Code" w:cs="Cascadia Code"/>
        </w:rPr>
        <w:t>到节点</w:t>
      </w:r>
      <w:r>
        <w:rPr>
          <w:rFonts w:ascii="Cascadia Code" w:eastAsia="宋体" w:hAnsi="Cascadia Code" w:cs="Cascadia Code" w:hint="eastAsia"/>
        </w:rPr>
        <w:t>1</w:t>
      </w:r>
    </w:p>
    <w:p w14:paraId="445242CE" w14:textId="4A22C5A0" w:rsidR="008E3649" w:rsidRDefault="008E3649" w:rsidP="008E3649">
      <w:pPr>
        <w:jc w:val="center"/>
        <w:rPr>
          <w:rFonts w:ascii="Cascadia Code" w:eastAsia="宋体" w:hAnsi="Cascadia Code" w:cs="Cascadia Code"/>
        </w:rPr>
      </w:pPr>
      <w:proofErr w:type="spellStart"/>
      <w:r w:rsidRPr="008E3649">
        <w:rPr>
          <w:rFonts w:ascii="Cascadia Code" w:eastAsia="宋体" w:hAnsi="Cascadia Code" w:cs="Cascadia Code"/>
        </w:rPr>
        <w:t>scp</w:t>
      </w:r>
      <w:proofErr w:type="spellEnd"/>
      <w:r w:rsidRPr="008E3649">
        <w:rPr>
          <w:rFonts w:ascii="Cascadia Code" w:eastAsia="宋体" w:hAnsi="Cascadia Code" w:cs="Cascadia Code"/>
        </w:rPr>
        <w:t xml:space="preserve"> -r /home/modules/hadoop-2.7.7 root@node</w:t>
      </w:r>
      <w:r>
        <w:rPr>
          <w:rFonts w:ascii="Cascadia Code" w:eastAsia="宋体" w:hAnsi="Cascadia Code" w:cs="Cascadia Code"/>
        </w:rPr>
        <w:t>1</w:t>
      </w:r>
      <w:r w:rsidRPr="008E3649">
        <w:rPr>
          <w:rFonts w:ascii="Cascadia Code" w:eastAsia="宋体" w:hAnsi="Cascadia Code" w:cs="Cascadia Code"/>
        </w:rPr>
        <w:t xml:space="preserve">:/home/modules/ </w:t>
      </w:r>
    </w:p>
    <w:p w14:paraId="53D9B1A0" w14:textId="3506AD3C" w:rsidR="00A37CF9" w:rsidRDefault="00A37CF9" w:rsidP="00A37CF9">
      <w:pPr>
        <w:rPr>
          <w:rFonts w:ascii="Cascadia Code" w:eastAsia="宋体" w:hAnsi="Cascadia Code" w:cs="Cascadia Code"/>
        </w:rPr>
      </w:pPr>
      <w:r w:rsidRPr="008E3649">
        <w:rPr>
          <w:rFonts w:ascii="Cascadia Code" w:eastAsia="宋体" w:hAnsi="Cascadia Code" w:cs="Cascadia Code"/>
        </w:rPr>
        <w:t>#</w:t>
      </w:r>
      <w:r w:rsidRPr="008E3649">
        <w:rPr>
          <w:rFonts w:ascii="Cascadia Code" w:eastAsia="宋体" w:hAnsi="Cascadia Code" w:cs="Cascadia Code"/>
        </w:rPr>
        <w:t>分发</w:t>
      </w:r>
      <w:r w:rsidRPr="008E3649">
        <w:rPr>
          <w:rFonts w:ascii="Cascadia Code" w:eastAsia="宋体" w:hAnsi="Cascadia Code" w:cs="Cascadia Code"/>
        </w:rPr>
        <w:t>Hadoop</w:t>
      </w:r>
      <w:r w:rsidRPr="008E3649">
        <w:rPr>
          <w:rFonts w:ascii="Cascadia Code" w:eastAsia="宋体" w:hAnsi="Cascadia Code" w:cs="Cascadia Code"/>
        </w:rPr>
        <w:t>到节点</w:t>
      </w:r>
      <w:r>
        <w:rPr>
          <w:rFonts w:ascii="Cascadia Code" w:eastAsia="宋体" w:hAnsi="Cascadia Code" w:cs="Cascadia Code"/>
        </w:rPr>
        <w:t>2</w:t>
      </w:r>
    </w:p>
    <w:p w14:paraId="20DF953E" w14:textId="544E1F5E" w:rsidR="00A37CF9" w:rsidRDefault="008E3649" w:rsidP="008E3649">
      <w:pPr>
        <w:jc w:val="center"/>
        <w:rPr>
          <w:rFonts w:ascii="Cascadia Code" w:eastAsia="宋体" w:hAnsi="Cascadia Code" w:cs="Cascadia Code"/>
        </w:rPr>
      </w:pPr>
      <w:proofErr w:type="spellStart"/>
      <w:r w:rsidRPr="008E3649">
        <w:rPr>
          <w:rFonts w:ascii="Cascadia Code" w:eastAsia="宋体" w:hAnsi="Cascadia Code" w:cs="Cascadia Code"/>
        </w:rPr>
        <w:t>scp</w:t>
      </w:r>
      <w:proofErr w:type="spellEnd"/>
      <w:r w:rsidRPr="008E3649">
        <w:rPr>
          <w:rFonts w:ascii="Cascadia Code" w:eastAsia="宋体" w:hAnsi="Cascadia Code" w:cs="Cascadia Code"/>
        </w:rPr>
        <w:t xml:space="preserve"> -r /home/modules/hadoop-2.7.7 root@node</w:t>
      </w:r>
      <w:r w:rsidR="00A37CF9">
        <w:rPr>
          <w:rFonts w:ascii="Cascadia Code" w:eastAsia="宋体" w:hAnsi="Cascadia Code" w:cs="Cascadia Code"/>
        </w:rPr>
        <w:t>2</w:t>
      </w:r>
      <w:r w:rsidRPr="008E3649">
        <w:rPr>
          <w:rFonts w:ascii="Cascadia Code" w:eastAsia="宋体" w:hAnsi="Cascadia Code" w:cs="Cascadia Code"/>
        </w:rPr>
        <w:t xml:space="preserve">:/home/modules/ </w:t>
      </w:r>
    </w:p>
    <w:p w14:paraId="380DF334" w14:textId="242D9F03" w:rsidR="00852ADC" w:rsidRPr="00852ADC" w:rsidRDefault="00852ADC" w:rsidP="00852ADC">
      <w:pPr>
        <w:rPr>
          <w:rFonts w:ascii="Cascadia Code" w:eastAsia="宋体" w:hAnsi="Cascadia Code" w:cs="Cascadia Code"/>
        </w:rPr>
      </w:pPr>
      <w:r w:rsidRPr="008E3649">
        <w:rPr>
          <w:rFonts w:ascii="Cascadia Code" w:eastAsia="宋体" w:hAnsi="Cascadia Code" w:cs="Cascadia Code"/>
        </w:rPr>
        <w:t>#</w:t>
      </w:r>
      <w:r w:rsidRPr="008E3649">
        <w:rPr>
          <w:rFonts w:ascii="Cascadia Code" w:eastAsia="宋体" w:hAnsi="Cascadia Code" w:cs="Cascadia Code"/>
        </w:rPr>
        <w:t>分发</w:t>
      </w:r>
      <w:r w:rsidRPr="008E3649">
        <w:rPr>
          <w:rFonts w:ascii="Cascadia Code" w:eastAsia="宋体" w:hAnsi="Cascadia Code" w:cs="Cascadia Code"/>
        </w:rPr>
        <w:t>Hadoop</w:t>
      </w:r>
      <w:r w:rsidRPr="008E3649">
        <w:rPr>
          <w:rFonts w:ascii="Cascadia Code" w:eastAsia="宋体" w:hAnsi="Cascadia Code" w:cs="Cascadia Code"/>
        </w:rPr>
        <w:t>到节点</w:t>
      </w:r>
      <w:r>
        <w:rPr>
          <w:rFonts w:ascii="Cascadia Code" w:eastAsia="宋体" w:hAnsi="Cascadia Code" w:cs="Cascadia Code" w:hint="eastAsia"/>
        </w:rPr>
        <w:t>3</w:t>
      </w:r>
    </w:p>
    <w:p w14:paraId="29E86C63" w14:textId="22DEC9CB" w:rsidR="00DB6821" w:rsidRDefault="008E3649" w:rsidP="008E3649">
      <w:pPr>
        <w:jc w:val="center"/>
        <w:rPr>
          <w:rFonts w:ascii="Cascadia Code" w:eastAsia="宋体" w:hAnsi="Cascadia Code" w:cs="Cascadia Code"/>
        </w:rPr>
      </w:pPr>
      <w:proofErr w:type="spellStart"/>
      <w:r w:rsidRPr="008E3649">
        <w:rPr>
          <w:rFonts w:ascii="Cascadia Code" w:eastAsia="宋体" w:hAnsi="Cascadia Code" w:cs="Cascadia Code"/>
        </w:rPr>
        <w:t>scp</w:t>
      </w:r>
      <w:proofErr w:type="spellEnd"/>
      <w:r w:rsidRPr="008E3649">
        <w:rPr>
          <w:rFonts w:ascii="Cascadia Code" w:eastAsia="宋体" w:hAnsi="Cascadia Code" w:cs="Cascadia Code"/>
        </w:rPr>
        <w:t xml:space="preserve"> -r /home/modules/hadoop-2.7.7 root@node</w:t>
      </w:r>
      <w:r w:rsidR="00852ADC">
        <w:rPr>
          <w:rFonts w:ascii="Cascadia Code" w:eastAsia="宋体" w:hAnsi="Cascadia Code" w:cs="Cascadia Code"/>
        </w:rPr>
        <w:t>3</w:t>
      </w:r>
      <w:r w:rsidRPr="008E3649">
        <w:rPr>
          <w:rFonts w:ascii="Cascadia Code" w:eastAsia="宋体" w:hAnsi="Cascadia Code" w:cs="Cascadia Code"/>
        </w:rPr>
        <w:t>:/home/modules/</w:t>
      </w:r>
    </w:p>
    <w:p w14:paraId="57F0287E" w14:textId="77777777" w:rsidR="000832D4" w:rsidRPr="008E3649" w:rsidRDefault="000832D4" w:rsidP="008E3649">
      <w:pPr>
        <w:jc w:val="center"/>
        <w:rPr>
          <w:rFonts w:ascii="Cascadia Code" w:eastAsia="宋体" w:hAnsi="Cascadia Code" w:cs="Cascadia Code"/>
        </w:rPr>
      </w:pPr>
    </w:p>
    <w:p w14:paraId="43E169FB" w14:textId="3093D3C9" w:rsidR="00852ADC" w:rsidRPr="00230DAA" w:rsidRDefault="00230DAA" w:rsidP="001E74EB">
      <w:pPr>
        <w:rPr>
          <w:rFonts w:ascii="Times New Roman" w:eastAsia="宋体" w:hAnsi="Times New Roman" w:cs="Times New Roman"/>
          <w:color w:val="FF0000"/>
        </w:rPr>
      </w:pPr>
      <w:r w:rsidRPr="00230DAA">
        <w:rPr>
          <w:rFonts w:ascii="Times New Roman" w:eastAsia="宋体" w:hAnsi="Times New Roman" w:cs="Times New Roman" w:hint="eastAsia"/>
          <w:color w:val="FF0000"/>
        </w:rPr>
        <w:t>根据实际情况更改上面的分发的节点</w:t>
      </w:r>
    </w:p>
    <w:p w14:paraId="62D7E63F" w14:textId="647C97F6" w:rsidR="00981738" w:rsidRPr="00230DAA" w:rsidRDefault="008D716A" w:rsidP="00003401">
      <w:pPr>
        <w:ind w:left="420"/>
        <w:rPr>
          <w:rFonts w:ascii="Times New Roman" w:eastAsia="宋体" w:hAnsi="Times New Roman" w:cs="Times New Roman" w:hint="eastAsia"/>
        </w:rPr>
      </w:pPr>
      <w:r>
        <w:rPr>
          <w:rFonts w:ascii="Consolas" w:hAnsi="Consolas" w:hint="eastAsia"/>
          <w:szCs w:val="21"/>
        </w:rPr>
        <w:t>执行命令前</w:t>
      </w:r>
      <w:r w:rsidR="00981738" w:rsidRPr="00981738">
        <w:rPr>
          <w:rFonts w:ascii="Consolas" w:hAnsi="Consolas"/>
          <w:szCs w:val="21"/>
        </w:rPr>
        <w:t>确保</w:t>
      </w:r>
      <w:r w:rsidR="002B47F4">
        <w:rPr>
          <w:rFonts w:ascii="Consolas" w:hAnsi="Consolas" w:hint="eastAsia"/>
          <w:szCs w:val="21"/>
        </w:rPr>
        <w:t>其</w:t>
      </w:r>
      <w:r w:rsidR="00981738" w:rsidRPr="00981738">
        <w:rPr>
          <w:rFonts w:ascii="Consolas" w:hAnsi="Consolas"/>
          <w:szCs w:val="21"/>
        </w:rPr>
        <w:t>他节点的</w:t>
      </w:r>
      <w:r w:rsidR="00981738" w:rsidRPr="00981738">
        <w:rPr>
          <w:rFonts w:ascii="Consolas" w:hAnsi="Consolas"/>
          <w:szCs w:val="21"/>
        </w:rPr>
        <w:t>/home/modules</w:t>
      </w:r>
      <w:r w:rsidR="00981738" w:rsidRPr="00981738">
        <w:rPr>
          <w:rFonts w:ascii="Consolas" w:hAnsi="Consolas"/>
          <w:szCs w:val="21"/>
        </w:rPr>
        <w:t>下没有</w:t>
      </w:r>
      <w:r w:rsidR="00981738" w:rsidRPr="00981738">
        <w:rPr>
          <w:rFonts w:ascii="Consolas" w:hAnsi="Consolas"/>
          <w:szCs w:val="21"/>
        </w:rPr>
        <w:t>hadoop-2.7.7</w:t>
      </w:r>
      <w:r w:rsidR="00981738" w:rsidRPr="00981738">
        <w:rPr>
          <w:rFonts w:ascii="Consolas" w:hAnsi="Consolas"/>
          <w:szCs w:val="21"/>
        </w:rPr>
        <w:t>文件夹，如</w:t>
      </w:r>
      <w:r w:rsidR="00B66E9A">
        <w:rPr>
          <w:rFonts w:ascii="Consolas" w:hAnsi="Consolas" w:hint="eastAsia"/>
          <w:szCs w:val="21"/>
        </w:rPr>
        <w:t>有用下面的指令删除</w:t>
      </w:r>
      <w:r w:rsidR="00F26E55">
        <w:rPr>
          <w:rFonts w:ascii="Consolas" w:hAnsi="Consolas" w:hint="eastAsia"/>
          <w:szCs w:val="21"/>
        </w:rPr>
        <w:t>：</w:t>
      </w:r>
      <w:r w:rsidR="00981738" w:rsidRPr="00981738">
        <w:rPr>
          <w:rStyle w:val="hljs-builtin"/>
          <w:rFonts w:ascii="Consolas" w:hAnsi="Consolas"/>
          <w:szCs w:val="21"/>
        </w:rPr>
        <w:t>rm</w:t>
      </w:r>
      <w:r w:rsidR="00981738" w:rsidRPr="00981738">
        <w:rPr>
          <w:rFonts w:ascii="Consolas" w:hAnsi="Consolas"/>
          <w:szCs w:val="21"/>
        </w:rPr>
        <w:t xml:space="preserve"> -rf /home/modules/hadoop-2.7.7</w:t>
      </w:r>
    </w:p>
    <w:p w14:paraId="602E639F" w14:textId="46764FD5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配置环境变量</w:t>
      </w:r>
    </w:p>
    <w:p w14:paraId="6EB0B8E7" w14:textId="77777777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node1~node4</w:t>
      </w:r>
      <w:proofErr w:type="gramStart"/>
      <w:r w:rsidRPr="001E74EB">
        <w:rPr>
          <w:rFonts w:ascii="Times New Roman" w:eastAsia="宋体" w:hAnsi="Times New Roman" w:cs="Times New Roman" w:hint="eastAsia"/>
        </w:rPr>
        <w:t>四</w:t>
      </w:r>
      <w:proofErr w:type="gramEnd"/>
      <w:r w:rsidRPr="001E74EB">
        <w:rPr>
          <w:rFonts w:ascii="Times New Roman" w:eastAsia="宋体" w:hAnsi="Times New Roman" w:cs="Times New Roman" w:hint="eastAsia"/>
        </w:rPr>
        <w:t>个</w:t>
      </w:r>
      <w:r w:rsidRPr="001E74EB">
        <w:rPr>
          <w:rFonts w:ascii="Times New Roman" w:eastAsia="宋体" w:hAnsi="Times New Roman" w:cs="Times New Roman"/>
        </w:rPr>
        <w:t>节点下执行下列命令</w:t>
      </w:r>
      <w:r w:rsidRPr="001E74EB">
        <w:rPr>
          <w:rFonts w:ascii="Times New Roman" w:eastAsia="宋体" w:hAnsi="Times New Roman" w:cs="Times New Roman" w:hint="eastAsia"/>
        </w:rPr>
        <w:t>：</w:t>
      </w:r>
    </w:p>
    <w:p w14:paraId="0CB27693" w14:textId="19CC532F" w:rsidR="001E74EB" w:rsidRPr="0051626B" w:rsidRDefault="008F2A3C" w:rsidP="001E74EB">
      <w:pPr>
        <w:jc w:val="center"/>
        <w:rPr>
          <w:rFonts w:ascii="Cascadia Code" w:eastAsia="宋体" w:hAnsi="Cascadia Code" w:cs="Cascadia Code"/>
        </w:rPr>
      </w:pPr>
      <w:r w:rsidRPr="008F2A3C">
        <w:rPr>
          <w:rFonts w:ascii="Cascadia Code" w:eastAsia="宋体" w:hAnsi="Cascadia Code" w:cs="Cascadia Code"/>
        </w:rPr>
        <w:t>vim /</w:t>
      </w:r>
      <w:proofErr w:type="spellStart"/>
      <w:r w:rsidRPr="008F2A3C">
        <w:rPr>
          <w:rFonts w:ascii="Cascadia Code" w:eastAsia="宋体" w:hAnsi="Cascadia Code" w:cs="Cascadia Code"/>
        </w:rPr>
        <w:t>etc</w:t>
      </w:r>
      <w:proofErr w:type="spellEnd"/>
      <w:r w:rsidRPr="008F2A3C">
        <w:rPr>
          <w:rFonts w:ascii="Cascadia Code" w:eastAsia="宋体" w:hAnsi="Cascadia Code" w:cs="Cascadia Code"/>
        </w:rPr>
        <w:t>/profile</w:t>
      </w:r>
    </w:p>
    <w:p w14:paraId="357B943C" w14:textId="3F2E11D5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添加如下</w:t>
      </w:r>
      <w:r w:rsidR="00853F2D">
        <w:rPr>
          <w:rFonts w:ascii="Times New Roman" w:eastAsia="宋体" w:hAnsi="Times New Roman" w:cs="Times New Roman" w:hint="eastAsia"/>
        </w:rPr>
        <w:t>4</w:t>
      </w:r>
      <w:r w:rsidR="00853F2D">
        <w:rPr>
          <w:rFonts w:ascii="Times New Roman" w:eastAsia="宋体" w:hAnsi="Times New Roman" w:cs="Times New Roman" w:hint="eastAsia"/>
        </w:rPr>
        <w:t>行</w:t>
      </w:r>
      <w:r w:rsidRPr="001E74EB">
        <w:rPr>
          <w:rFonts w:ascii="Times New Roman" w:eastAsia="宋体" w:hAnsi="Times New Roman" w:cs="Times New Roman" w:hint="eastAsia"/>
        </w:rPr>
        <w:t>：</w:t>
      </w:r>
    </w:p>
    <w:p w14:paraId="60F2896D" w14:textId="77777777" w:rsidR="001E74EB" w:rsidRPr="0051626B" w:rsidRDefault="001E74EB" w:rsidP="001E74EB">
      <w:pPr>
        <w:jc w:val="center"/>
        <w:rPr>
          <w:rFonts w:ascii="Cascadia Code" w:eastAsia="宋体" w:hAnsi="Cascadia Code" w:cs="Cascadia Code"/>
        </w:rPr>
      </w:pPr>
      <w:r w:rsidRPr="0051626B">
        <w:rPr>
          <w:rFonts w:ascii="Cascadia Code" w:eastAsia="宋体" w:hAnsi="Cascadia Code" w:cs="Cascadia Code"/>
        </w:rPr>
        <w:lastRenderedPageBreak/>
        <w:t>export HADOOP_HOME=/home/modules/hadoop-2.7.7</w:t>
      </w:r>
    </w:p>
    <w:p w14:paraId="538F0D50" w14:textId="77777777" w:rsidR="001E74EB" w:rsidRPr="0051626B" w:rsidRDefault="001E74EB" w:rsidP="001E74EB">
      <w:pPr>
        <w:jc w:val="center"/>
        <w:rPr>
          <w:rFonts w:ascii="Cascadia Code" w:eastAsia="宋体" w:hAnsi="Cascadia Code" w:cs="Cascadia Code"/>
        </w:rPr>
      </w:pPr>
      <w:r w:rsidRPr="0051626B">
        <w:rPr>
          <w:rFonts w:ascii="Cascadia Code" w:eastAsia="宋体" w:hAnsi="Cascadia Code" w:cs="Cascadia Code"/>
        </w:rPr>
        <w:t>export PATH=$JAVA_HOME/</w:t>
      </w:r>
      <w:proofErr w:type="gramStart"/>
      <w:r w:rsidRPr="0051626B">
        <w:rPr>
          <w:rFonts w:ascii="Cascadia Code" w:eastAsia="宋体" w:hAnsi="Cascadia Code" w:cs="Cascadia Code"/>
        </w:rPr>
        <w:t>bin:$</w:t>
      </w:r>
      <w:proofErr w:type="gramEnd"/>
      <w:r w:rsidRPr="0051626B">
        <w:rPr>
          <w:rFonts w:ascii="Cascadia Code" w:eastAsia="宋体" w:hAnsi="Cascadia Code" w:cs="Cascadia Code"/>
        </w:rPr>
        <w:t>PATH</w:t>
      </w:r>
    </w:p>
    <w:p w14:paraId="31FE936D" w14:textId="77777777" w:rsidR="001E74EB" w:rsidRPr="0051626B" w:rsidRDefault="001E74EB" w:rsidP="001E74EB">
      <w:pPr>
        <w:jc w:val="center"/>
        <w:rPr>
          <w:rFonts w:ascii="Cascadia Code" w:eastAsia="宋体" w:hAnsi="Cascadia Code" w:cs="Cascadia Code"/>
        </w:rPr>
      </w:pPr>
      <w:r w:rsidRPr="0051626B">
        <w:rPr>
          <w:rFonts w:ascii="Cascadia Code" w:eastAsia="宋体" w:hAnsi="Cascadia Code" w:cs="Cascadia Code"/>
        </w:rPr>
        <w:t>export PATH=$HADOOP_HOME/</w:t>
      </w:r>
      <w:proofErr w:type="gramStart"/>
      <w:r w:rsidRPr="0051626B">
        <w:rPr>
          <w:rFonts w:ascii="Cascadia Code" w:eastAsia="宋体" w:hAnsi="Cascadia Code" w:cs="Cascadia Code"/>
        </w:rPr>
        <w:t>bin:$</w:t>
      </w:r>
      <w:proofErr w:type="gramEnd"/>
      <w:r w:rsidRPr="0051626B">
        <w:rPr>
          <w:rFonts w:ascii="Cascadia Code" w:eastAsia="宋体" w:hAnsi="Cascadia Code" w:cs="Cascadia Code"/>
        </w:rPr>
        <w:t>HADOOP_HOME/</w:t>
      </w:r>
      <w:proofErr w:type="spellStart"/>
      <w:r w:rsidRPr="0051626B">
        <w:rPr>
          <w:rFonts w:ascii="Cascadia Code" w:eastAsia="宋体" w:hAnsi="Cascadia Code" w:cs="Cascadia Code"/>
        </w:rPr>
        <w:t>sbin</w:t>
      </w:r>
      <w:proofErr w:type="spellEnd"/>
      <w:r w:rsidRPr="0051626B">
        <w:rPr>
          <w:rFonts w:ascii="Cascadia Code" w:eastAsia="宋体" w:hAnsi="Cascadia Code" w:cs="Cascadia Code"/>
        </w:rPr>
        <w:t>:$PATH</w:t>
      </w:r>
    </w:p>
    <w:p w14:paraId="0E6A7C84" w14:textId="77777777" w:rsidR="001E74EB" w:rsidRPr="0051626B" w:rsidRDefault="001E74EB" w:rsidP="001E74EB">
      <w:pPr>
        <w:jc w:val="center"/>
        <w:rPr>
          <w:rFonts w:ascii="Cascadia Code" w:eastAsia="宋体" w:hAnsi="Cascadia Code" w:cs="Cascadia Code"/>
        </w:rPr>
      </w:pPr>
      <w:r w:rsidRPr="0051626B">
        <w:rPr>
          <w:rFonts w:ascii="Cascadia Code" w:eastAsia="宋体" w:hAnsi="Cascadia Code" w:cs="Cascadia Code"/>
        </w:rPr>
        <w:t>export HADOOP_CLASSPATH=/home/modules/hadoop-2.7.7/share/hadoop/tools/lib/</w:t>
      </w:r>
      <w:proofErr w:type="gramStart"/>
      <w:r w:rsidRPr="0051626B">
        <w:rPr>
          <w:rFonts w:ascii="Cascadia Code" w:eastAsia="宋体" w:hAnsi="Cascadia Code" w:cs="Cascadia Code"/>
        </w:rPr>
        <w:t>*:$</w:t>
      </w:r>
      <w:proofErr w:type="gramEnd"/>
      <w:r w:rsidRPr="0051626B">
        <w:rPr>
          <w:rFonts w:ascii="Cascadia Code" w:eastAsia="宋体" w:hAnsi="Cascadia Code" w:cs="Cascadia Code"/>
        </w:rPr>
        <w:t>HADOOP_CLASSPATH</w:t>
      </w:r>
    </w:p>
    <w:p w14:paraId="2637851C" w14:textId="77777777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node1</w:t>
      </w:r>
      <w:r w:rsidRPr="001E74EB">
        <w:rPr>
          <w:rFonts w:ascii="Times New Roman" w:eastAsia="宋体" w:hAnsi="Times New Roman" w:cs="Times New Roman"/>
        </w:rPr>
        <w:t>节点添加如图所示</w:t>
      </w:r>
      <w:r w:rsidRPr="001E74EB">
        <w:rPr>
          <w:rFonts w:ascii="Times New Roman" w:eastAsia="宋体" w:hAnsi="Times New Roman" w:cs="Times New Roman" w:hint="eastAsia"/>
        </w:rPr>
        <w:t>，其余节点同理。</w:t>
      </w:r>
    </w:p>
    <w:p w14:paraId="3AFA3CA4" w14:textId="77777777" w:rsidR="001E74EB" w:rsidRPr="001E74EB" w:rsidRDefault="001E74EB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1E74EB">
        <w:rPr>
          <w:rFonts w:ascii="Huawei Sans" w:eastAsia="方正兰亭黑简体" w:hAnsi="Huawei Sans" w:cs="微软雅黑"/>
          <w:noProof/>
          <w:kern w:val="0"/>
          <w:szCs w:val="20"/>
        </w:rPr>
        <w:drawing>
          <wp:inline distT="0" distB="0" distL="0" distR="0" wp14:anchorId="78E3B4E3" wp14:editId="529F5350">
            <wp:extent cx="5454000" cy="3267935"/>
            <wp:effectExtent l="19050" t="19050" r="13970" b="279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67935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20F8A7A9" w14:textId="77777777" w:rsidR="00D533FB" w:rsidRDefault="00D533FB" w:rsidP="001E74EB">
      <w:pPr>
        <w:rPr>
          <w:rFonts w:ascii="Times New Roman" w:eastAsia="宋体" w:hAnsi="Times New Roman" w:cs="Times New Roman"/>
        </w:rPr>
      </w:pPr>
    </w:p>
    <w:p w14:paraId="2CF545A2" w14:textId="234ECC19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node1~node4</w:t>
      </w:r>
      <w:proofErr w:type="gramStart"/>
      <w:r w:rsidRPr="001E74EB">
        <w:rPr>
          <w:rFonts w:ascii="Times New Roman" w:eastAsia="宋体" w:hAnsi="Times New Roman" w:cs="Times New Roman" w:hint="eastAsia"/>
        </w:rPr>
        <w:t>四</w:t>
      </w:r>
      <w:proofErr w:type="gramEnd"/>
      <w:r w:rsidRPr="001E74EB">
        <w:rPr>
          <w:rFonts w:ascii="Times New Roman" w:eastAsia="宋体" w:hAnsi="Times New Roman" w:cs="Times New Roman" w:hint="eastAsia"/>
        </w:rPr>
        <w:t>个</w:t>
      </w:r>
      <w:r w:rsidRPr="001E74EB">
        <w:rPr>
          <w:rFonts w:ascii="Times New Roman" w:eastAsia="宋体" w:hAnsi="Times New Roman" w:cs="Times New Roman"/>
        </w:rPr>
        <w:t>节点下执行下列命令</w:t>
      </w:r>
      <w:r w:rsidRPr="001E74EB">
        <w:rPr>
          <w:rFonts w:ascii="Times New Roman" w:eastAsia="宋体" w:hAnsi="Times New Roman" w:cs="Times New Roman" w:hint="eastAsia"/>
        </w:rPr>
        <w:t>：</w:t>
      </w:r>
    </w:p>
    <w:p w14:paraId="587D1A76" w14:textId="77777777" w:rsidR="001E74EB" w:rsidRPr="00D533FB" w:rsidRDefault="001E74EB" w:rsidP="001E74EB">
      <w:pPr>
        <w:jc w:val="center"/>
        <w:rPr>
          <w:rFonts w:ascii="Cascadia Code" w:eastAsia="宋体" w:hAnsi="Cascadia Code" w:cs="Cascadia Code"/>
        </w:rPr>
      </w:pPr>
      <w:r w:rsidRPr="00D533FB">
        <w:rPr>
          <w:rFonts w:ascii="Cascadia Code" w:eastAsia="宋体" w:hAnsi="Cascadia Code" w:cs="Cascadia Code"/>
        </w:rPr>
        <w:t>source /</w:t>
      </w:r>
      <w:proofErr w:type="spellStart"/>
      <w:r w:rsidRPr="00D533FB">
        <w:rPr>
          <w:rFonts w:ascii="Cascadia Code" w:eastAsia="宋体" w:hAnsi="Cascadia Code" w:cs="Cascadia Code"/>
        </w:rPr>
        <w:t>etc</w:t>
      </w:r>
      <w:proofErr w:type="spellEnd"/>
      <w:r w:rsidRPr="00D533FB">
        <w:rPr>
          <w:rFonts w:ascii="Cascadia Code" w:eastAsia="宋体" w:hAnsi="Cascadia Code" w:cs="Cascadia Code"/>
        </w:rPr>
        <w:t>/profile</w:t>
      </w:r>
    </w:p>
    <w:p w14:paraId="526D0D10" w14:textId="77777777" w:rsidR="001E74EB" w:rsidRPr="001E74EB" w:rsidRDefault="001E74EB" w:rsidP="001E74EB">
      <w:pPr>
        <w:widowControl/>
        <w:snapToGrid w:val="0"/>
        <w:spacing w:before="80" w:after="80" w:line="240" w:lineRule="atLeast"/>
        <w:jc w:val="center"/>
        <w:rPr>
          <w:rFonts w:ascii="Huawei Sans" w:eastAsia="方正兰亭黑简体" w:hAnsi="Huawei Sans" w:cs="微软雅黑"/>
          <w:kern w:val="0"/>
          <w:szCs w:val="20"/>
        </w:rPr>
      </w:pPr>
      <w:r w:rsidRPr="001E74EB">
        <w:rPr>
          <w:rFonts w:ascii="Huawei Sans" w:eastAsia="方正兰亭黑简体" w:hAnsi="Huawei Sans" w:cs="微软雅黑"/>
          <w:noProof/>
          <w:kern w:val="0"/>
          <w:szCs w:val="20"/>
        </w:rPr>
        <w:drawing>
          <wp:inline distT="0" distB="0" distL="0" distR="0" wp14:anchorId="454BFECD" wp14:editId="0F7AD70B">
            <wp:extent cx="5454000" cy="2042903"/>
            <wp:effectExtent l="19050" t="19050" r="13970" b="146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42903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6EA08A59" w14:textId="77777777" w:rsidR="00463D88" w:rsidRPr="001E74EB" w:rsidRDefault="00463D88" w:rsidP="00463D88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node1~node4</w:t>
      </w:r>
      <w:proofErr w:type="gramStart"/>
      <w:r w:rsidRPr="001E74EB">
        <w:rPr>
          <w:rFonts w:ascii="Times New Roman" w:eastAsia="宋体" w:hAnsi="Times New Roman" w:cs="Times New Roman" w:hint="eastAsia"/>
        </w:rPr>
        <w:t>四</w:t>
      </w:r>
      <w:proofErr w:type="gramEnd"/>
      <w:r w:rsidRPr="001E74EB">
        <w:rPr>
          <w:rFonts w:ascii="Times New Roman" w:eastAsia="宋体" w:hAnsi="Times New Roman" w:cs="Times New Roman" w:hint="eastAsia"/>
        </w:rPr>
        <w:t>个</w:t>
      </w:r>
      <w:r w:rsidRPr="001E74EB">
        <w:rPr>
          <w:rFonts w:ascii="Times New Roman" w:eastAsia="宋体" w:hAnsi="Times New Roman" w:cs="Times New Roman"/>
        </w:rPr>
        <w:t>节点下执行下列命令</w:t>
      </w:r>
      <w:r w:rsidRPr="001E74EB">
        <w:rPr>
          <w:rFonts w:ascii="Times New Roman" w:eastAsia="宋体" w:hAnsi="Times New Roman" w:cs="Times New Roman" w:hint="eastAsia"/>
        </w:rPr>
        <w:t>：</w:t>
      </w:r>
    </w:p>
    <w:p w14:paraId="5AD16CBE" w14:textId="7131490F" w:rsidR="00F12DD4" w:rsidRPr="00A22DA3" w:rsidRDefault="00A22DA3" w:rsidP="00A22DA3">
      <w:pPr>
        <w:jc w:val="center"/>
        <w:rPr>
          <w:rFonts w:ascii="Cascadia Code" w:eastAsia="宋体" w:hAnsi="Cascadia Code" w:cs="Cascadia Code"/>
        </w:rPr>
      </w:pPr>
      <w:proofErr w:type="spellStart"/>
      <w:r w:rsidRPr="00A22DA3">
        <w:rPr>
          <w:rFonts w:ascii="Cascadia Code" w:eastAsia="宋体" w:hAnsi="Cascadia Code" w:cs="Cascadia Code"/>
        </w:rPr>
        <w:t>chmod</w:t>
      </w:r>
      <w:proofErr w:type="spellEnd"/>
      <w:r w:rsidRPr="00A22DA3">
        <w:rPr>
          <w:rFonts w:ascii="Cascadia Code" w:eastAsia="宋体" w:hAnsi="Cascadia Code" w:cs="Cascadia Code"/>
        </w:rPr>
        <w:t xml:space="preserve"> -R 777 /home/modules/hadoop-2.7.7</w:t>
      </w:r>
    </w:p>
    <w:p w14:paraId="2C931F1E" w14:textId="77777777" w:rsidR="00A13190" w:rsidRDefault="00A13190" w:rsidP="001E74EB">
      <w:pPr>
        <w:rPr>
          <w:rFonts w:ascii="Times New Roman" w:eastAsia="宋体" w:hAnsi="Times New Roman" w:cs="Times New Roman"/>
        </w:rPr>
      </w:pPr>
    </w:p>
    <w:p w14:paraId="7085B1C7" w14:textId="3955D32C" w:rsidR="00864188" w:rsidRDefault="00A22DA3" w:rsidP="001E74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</w:t>
      </w:r>
      <w:r w:rsidR="008A3916">
        <w:rPr>
          <w:rFonts w:ascii="Times New Roman" w:eastAsia="宋体" w:hAnsi="Times New Roman" w:cs="Times New Roman" w:hint="eastAsia"/>
        </w:rPr>
        <w:t>上传安装包的节点执行下列命令</w:t>
      </w:r>
    </w:p>
    <w:p w14:paraId="2A0AC572" w14:textId="1E711B86" w:rsidR="00A22DA3" w:rsidRPr="00223055" w:rsidRDefault="00223055" w:rsidP="00223055">
      <w:pPr>
        <w:jc w:val="center"/>
        <w:rPr>
          <w:rFonts w:ascii="Cascadia Code" w:eastAsia="宋体" w:hAnsi="Cascadia Code" w:cs="Cascadia Code"/>
        </w:rPr>
      </w:pPr>
      <w:proofErr w:type="spellStart"/>
      <w:r w:rsidRPr="00223055">
        <w:rPr>
          <w:rFonts w:ascii="Cascadia Code" w:eastAsia="宋体" w:hAnsi="Cascadia Code" w:cs="Cascadia Code"/>
        </w:rPr>
        <w:t>hadoop</w:t>
      </w:r>
      <w:proofErr w:type="spellEnd"/>
      <w:r w:rsidRPr="00223055">
        <w:rPr>
          <w:rFonts w:ascii="Cascadia Code" w:eastAsia="宋体" w:hAnsi="Cascadia Code" w:cs="Cascadia Code"/>
        </w:rPr>
        <w:t xml:space="preserve"> </w:t>
      </w:r>
      <w:proofErr w:type="spellStart"/>
      <w:r w:rsidRPr="00223055">
        <w:rPr>
          <w:rFonts w:ascii="Cascadia Code" w:eastAsia="宋体" w:hAnsi="Cascadia Code" w:cs="Cascadia Code"/>
        </w:rPr>
        <w:t>namenode</w:t>
      </w:r>
      <w:proofErr w:type="spellEnd"/>
      <w:r w:rsidRPr="00223055">
        <w:rPr>
          <w:rFonts w:ascii="Cascadia Code" w:eastAsia="宋体" w:hAnsi="Cascadia Code" w:cs="Cascadia Code"/>
        </w:rPr>
        <w:t xml:space="preserve"> -format</w:t>
      </w:r>
    </w:p>
    <w:p w14:paraId="680A4FB4" w14:textId="77777777" w:rsidR="00463D88" w:rsidRDefault="00463D88" w:rsidP="001E74EB">
      <w:pPr>
        <w:rPr>
          <w:rFonts w:ascii="Times New Roman" w:eastAsia="宋体" w:hAnsi="Times New Roman" w:cs="Times New Roman"/>
        </w:rPr>
      </w:pPr>
    </w:p>
    <w:p w14:paraId="3C9B03BE" w14:textId="4F390DC0" w:rsidR="001E74EB" w:rsidRPr="001E74EB" w:rsidRDefault="001E74EB" w:rsidP="001E74EB">
      <w:pPr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启动</w:t>
      </w:r>
      <w:proofErr w:type="spellStart"/>
      <w:r w:rsidRPr="001E74EB">
        <w:rPr>
          <w:rFonts w:ascii="Times New Roman" w:eastAsia="宋体" w:hAnsi="Times New Roman" w:cs="Times New Roman" w:hint="eastAsia"/>
        </w:rPr>
        <w:t>hadoop</w:t>
      </w:r>
      <w:proofErr w:type="spellEnd"/>
      <w:r w:rsidRPr="001E74EB">
        <w:rPr>
          <w:rFonts w:ascii="Times New Roman" w:eastAsia="宋体" w:hAnsi="Times New Roman" w:cs="Times New Roman" w:hint="eastAsia"/>
        </w:rPr>
        <w:t>：</w:t>
      </w:r>
      <w:r w:rsidRPr="001E34A9">
        <w:rPr>
          <w:rFonts w:ascii="Cascadia Code" w:eastAsia="宋体" w:hAnsi="Cascadia Code" w:cs="Cascadia Code"/>
        </w:rPr>
        <w:t>start-all.sh</w:t>
      </w:r>
    </w:p>
    <w:p w14:paraId="21EB5D34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jc w:val="center"/>
        <w:rPr>
          <w:rFonts w:ascii="Huawei Sans" w:eastAsia="方正兰亭黑简体" w:hAnsi="Huawei Sans" w:cs="Courier New"/>
          <w:kern w:val="0"/>
          <w:sz w:val="18"/>
          <w:szCs w:val="18"/>
          <w:lang w:eastAsia="en-US"/>
        </w:rPr>
      </w:pPr>
      <w:r w:rsidRPr="001E74EB">
        <w:rPr>
          <w:rFonts w:ascii="Huawei Sans" w:eastAsia="方正兰亭黑简体" w:hAnsi="Huawei Sans" w:cs="Courier New" w:hint="eastAsia"/>
          <w:noProof/>
          <w:kern w:val="0"/>
          <w:sz w:val="18"/>
          <w:szCs w:val="18"/>
          <w:lang w:eastAsia="en-US"/>
        </w:rPr>
        <w:lastRenderedPageBreak/>
        <w:drawing>
          <wp:inline distT="0" distB="0" distL="0" distR="0" wp14:anchorId="769868EE" wp14:editId="1F711757">
            <wp:extent cx="7455693" cy="17970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311" cy="17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4AD0" w14:textId="46AD8B84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输入</w:t>
      </w:r>
      <w:r w:rsidRPr="001E74EB">
        <w:rPr>
          <w:rFonts w:ascii="Times New Roman" w:eastAsia="宋体" w:hAnsi="Times New Roman" w:cs="Times New Roman" w:hint="eastAsia"/>
        </w:rPr>
        <w:t xml:space="preserve"> </w:t>
      </w:r>
      <w:proofErr w:type="spellStart"/>
      <w:r w:rsidRPr="001E74EB">
        <w:rPr>
          <w:rFonts w:ascii="Times New Roman" w:eastAsia="宋体" w:hAnsi="Times New Roman" w:cs="Times New Roman" w:hint="eastAsia"/>
          <w:i/>
          <w:iCs/>
        </w:rPr>
        <w:t>jps</w:t>
      </w:r>
      <w:proofErr w:type="spellEnd"/>
      <w:r w:rsidRPr="001E74EB">
        <w:rPr>
          <w:rFonts w:ascii="Times New Roman" w:eastAsia="宋体" w:hAnsi="Times New Roman" w:cs="Times New Roman"/>
          <w:i/>
          <w:iCs/>
        </w:rPr>
        <w:t xml:space="preserve"> </w:t>
      </w:r>
      <w:r w:rsidRPr="001E74EB">
        <w:rPr>
          <w:rFonts w:ascii="Times New Roman" w:eastAsia="宋体" w:hAnsi="Times New Roman" w:cs="Times New Roman" w:hint="eastAsia"/>
        </w:rPr>
        <w:t>若为一下截图，则为</w:t>
      </w:r>
      <w:proofErr w:type="spellStart"/>
      <w:r w:rsidRPr="001E74EB">
        <w:rPr>
          <w:rFonts w:ascii="Times New Roman" w:eastAsia="宋体" w:hAnsi="Times New Roman" w:cs="Times New Roman" w:hint="eastAsia"/>
        </w:rPr>
        <w:t>hadoop</w:t>
      </w:r>
      <w:proofErr w:type="spellEnd"/>
      <w:r w:rsidRPr="001E74EB">
        <w:rPr>
          <w:rFonts w:ascii="Times New Roman" w:eastAsia="宋体" w:hAnsi="Times New Roman" w:cs="Times New Roman" w:hint="eastAsia"/>
        </w:rPr>
        <w:t>安装成功。</w:t>
      </w:r>
      <w:r w:rsidR="00CC5B8C">
        <w:rPr>
          <w:rFonts w:ascii="Times New Roman" w:eastAsia="宋体" w:hAnsi="Times New Roman" w:cs="Times New Roman" w:hint="eastAsia"/>
        </w:rPr>
        <w:t>（截图）</w:t>
      </w:r>
    </w:p>
    <w:p w14:paraId="4539ECDF" w14:textId="04F2FF6A" w:rsidR="001E74EB" w:rsidRDefault="00016819" w:rsidP="001E74EB">
      <w:pPr>
        <w:jc w:val="center"/>
      </w:pPr>
      <w:r w:rsidRPr="00016819">
        <w:rPr>
          <w:noProof/>
        </w:rPr>
        <w:t xml:space="preserve"> </w:t>
      </w:r>
      <w:r w:rsidRPr="00016819">
        <w:rPr>
          <w:noProof/>
        </w:rPr>
        <w:drawing>
          <wp:inline distT="0" distB="0" distL="0" distR="0" wp14:anchorId="51554D19" wp14:editId="14C9A807">
            <wp:extent cx="2787650" cy="680553"/>
            <wp:effectExtent l="0" t="0" r="0" b="5715"/>
            <wp:docPr id="157" name="图片 157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手机屏幕的截图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6402" cy="6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E409" w14:textId="7875A566" w:rsidR="00DB7A68" w:rsidRDefault="00E7751D" w:rsidP="00DB7A68">
      <w:r>
        <w:rPr>
          <w:rFonts w:hint="eastAsia"/>
        </w:rPr>
        <w:t>登录到子节点的服务器，</w:t>
      </w:r>
      <w:r w:rsidR="00B74ADE">
        <w:rPr>
          <w:rFonts w:hint="eastAsia"/>
        </w:rPr>
        <w:t>输入</w:t>
      </w:r>
      <w:proofErr w:type="spellStart"/>
      <w:r w:rsidR="00B74ADE">
        <w:rPr>
          <w:rFonts w:hint="eastAsia"/>
        </w:rPr>
        <w:t>jps</w:t>
      </w:r>
      <w:proofErr w:type="spellEnd"/>
      <w:r w:rsidR="00B74ADE">
        <w:rPr>
          <w:rFonts w:hint="eastAsia"/>
        </w:rPr>
        <w:t>，</w:t>
      </w:r>
      <w:proofErr w:type="gramStart"/>
      <w:r w:rsidR="00B74ADE">
        <w:rPr>
          <w:rFonts w:hint="eastAsia"/>
        </w:rPr>
        <w:t>若进程</w:t>
      </w:r>
      <w:proofErr w:type="gramEnd"/>
      <w:r w:rsidR="00B74ADE">
        <w:rPr>
          <w:rFonts w:hint="eastAsia"/>
        </w:rPr>
        <w:t>为下面的截图则启动成功</w:t>
      </w:r>
      <w:r w:rsidR="00FF59C8">
        <w:rPr>
          <w:rFonts w:hint="eastAsia"/>
        </w:rPr>
        <w:t>。</w:t>
      </w:r>
      <w:r w:rsidR="00B74ADE">
        <w:rPr>
          <w:rFonts w:hint="eastAsia"/>
        </w:rPr>
        <w:t>（截图）</w:t>
      </w:r>
    </w:p>
    <w:p w14:paraId="2E6DAE17" w14:textId="5E229D4F" w:rsidR="00C74B86" w:rsidRDefault="00B30ADE" w:rsidP="00B30ADE">
      <w:pPr>
        <w:jc w:val="center"/>
      </w:pPr>
      <w:r w:rsidRPr="00B30ADE">
        <w:rPr>
          <w:noProof/>
        </w:rPr>
        <w:drawing>
          <wp:inline distT="0" distB="0" distL="0" distR="0" wp14:anchorId="37CE0FA8" wp14:editId="32251A3A">
            <wp:extent cx="2457450" cy="660707"/>
            <wp:effectExtent l="0" t="0" r="0" b="6350"/>
            <wp:docPr id="156" name="图片 156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手机屏幕的截图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79096" cy="66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D2DD" w14:textId="162E4666" w:rsidR="00076161" w:rsidRDefault="00450077" w:rsidP="00076161">
      <w:r>
        <w:rPr>
          <w:rFonts w:hint="eastAsia"/>
        </w:rPr>
        <w:t>若缺少其中的进程，进入</w:t>
      </w:r>
      <w:r w:rsidR="006E5E8B" w:rsidRPr="006E5E8B">
        <w:t>hadoop-2.7.7/logs</w:t>
      </w:r>
      <w:r w:rsidR="006E5E8B">
        <w:rPr>
          <w:rFonts w:hint="eastAsia"/>
        </w:rPr>
        <w:t>文件夹，</w:t>
      </w:r>
      <w:r w:rsidR="003C68B4">
        <w:rPr>
          <w:rFonts w:hint="eastAsia"/>
        </w:rPr>
        <w:t>打开</w:t>
      </w:r>
      <w:r w:rsidR="006E5E8B">
        <w:rPr>
          <w:rFonts w:hint="eastAsia"/>
        </w:rPr>
        <w:t>对应进程的log文件</w:t>
      </w:r>
      <w:r w:rsidR="003C68B4">
        <w:rPr>
          <w:rFonts w:hint="eastAsia"/>
        </w:rPr>
        <w:t>，查看失败原因、</w:t>
      </w:r>
      <w:r w:rsidR="00B41CD1">
        <w:rPr>
          <w:rFonts w:hint="eastAsia"/>
        </w:rPr>
        <w:t>借助搜索引擎</w:t>
      </w:r>
      <w:r w:rsidR="003C68B4">
        <w:rPr>
          <w:rFonts w:hint="eastAsia"/>
        </w:rPr>
        <w:t>排查错误。</w:t>
      </w:r>
    </w:p>
    <w:p w14:paraId="58CA316E" w14:textId="695F130F" w:rsidR="00B76354" w:rsidRPr="00946F60" w:rsidRDefault="00B76354" w:rsidP="00B76354">
      <w:pPr>
        <w:keepNext/>
        <w:keepLines/>
        <w:spacing w:line="415" w:lineRule="auto"/>
        <w:outlineLvl w:val="2"/>
        <w:rPr>
          <w:rStyle w:val="32"/>
        </w:rPr>
      </w:pPr>
      <w:r w:rsidRPr="00946F60">
        <w:rPr>
          <w:rStyle w:val="32"/>
          <w:rFonts w:hint="eastAsia"/>
        </w:rPr>
        <w:t>3.1.2 Docker</w:t>
      </w:r>
      <w:r w:rsidRPr="00946F60">
        <w:rPr>
          <w:rStyle w:val="32"/>
          <w:rFonts w:hint="eastAsia"/>
        </w:rPr>
        <w:t>搭建</w:t>
      </w:r>
      <w:r w:rsidRPr="00946F60">
        <w:rPr>
          <w:rStyle w:val="32"/>
          <w:rFonts w:hint="eastAsia"/>
        </w:rPr>
        <w:t>Hadoop</w:t>
      </w:r>
    </w:p>
    <w:p w14:paraId="27082767" w14:textId="77777777" w:rsidR="000C1A48" w:rsidRDefault="000C1A48" w:rsidP="000C1A48">
      <w:r>
        <w:rPr>
          <w:rFonts w:hint="eastAsia"/>
        </w:rPr>
        <w:t>基于Ubuntu进行演示，不同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发行</w:t>
      </w:r>
      <w:proofErr w:type="gramStart"/>
      <w:r>
        <w:rPr>
          <w:rFonts w:hint="eastAsia"/>
        </w:rPr>
        <w:t>版命令</w:t>
      </w:r>
      <w:proofErr w:type="gramEnd"/>
      <w:r>
        <w:rPr>
          <w:rFonts w:hint="eastAsia"/>
        </w:rPr>
        <w:t>大体相同，如有问题请查询相关文档或者搜索引擎）</w:t>
      </w:r>
    </w:p>
    <w:p w14:paraId="7EDC559C" w14:textId="77777777" w:rsidR="000C1A48" w:rsidRDefault="000C1A48" w:rsidP="00946F60">
      <w:pPr>
        <w:pStyle w:val="ab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t xml:space="preserve">: </w:t>
      </w:r>
      <w:r>
        <w:rPr>
          <w:rFonts w:hint="eastAsia"/>
        </w:rPr>
        <w:t>安装</w:t>
      </w:r>
      <w:r>
        <w:rPr>
          <w:rFonts w:hint="eastAsia"/>
        </w:rPr>
        <w:t>Docker</w:t>
      </w:r>
    </w:p>
    <w:p w14:paraId="65CD2E8A" w14:textId="77777777" w:rsidR="000C1A48" w:rsidRPr="007E45CB" w:rsidRDefault="000C1A48" w:rsidP="000C1A48">
      <w:r>
        <w:rPr>
          <w:rFonts w:hint="eastAsia"/>
        </w:rPr>
        <w:t>使用a</w:t>
      </w:r>
      <w:r>
        <w:t>pt</w:t>
      </w:r>
      <w:r>
        <w:rPr>
          <w:rFonts w:hint="eastAsia"/>
        </w:rPr>
        <w:t>命令安装docker如下</w:t>
      </w:r>
    </w:p>
    <w:p w14:paraId="0B7F617E" w14:textId="77777777" w:rsidR="000C1A48" w:rsidRDefault="000C1A48" w:rsidP="000C1A48">
      <w:r>
        <w:rPr>
          <w:noProof/>
        </w:rPr>
        <w:drawing>
          <wp:inline distT="0" distB="0" distL="0" distR="0" wp14:anchorId="78E82590" wp14:editId="7CF5F507">
            <wp:extent cx="4316210" cy="1173707"/>
            <wp:effectExtent l="0" t="0" r="8255" b="7620"/>
            <wp:docPr id="18057135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1358" name="图片 1" descr="图形用户界面, 文本, 应用程序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4000" cy="117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DD4" w14:textId="77777777" w:rsidR="000C1A48" w:rsidRDefault="000C1A48" w:rsidP="000C1A48">
      <w:r>
        <w:rPr>
          <w:rFonts w:hint="eastAsia"/>
        </w:rPr>
        <w:t>运行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docker run hello-world</w:t>
      </w:r>
      <w:r>
        <w:rPr>
          <w:rFonts w:hint="eastAsia"/>
        </w:rPr>
        <w:t>，当出现以下输出表示docker安装完成</w:t>
      </w:r>
    </w:p>
    <w:p w14:paraId="15A41A8E" w14:textId="77777777" w:rsidR="000C1A48" w:rsidRDefault="000C1A48" w:rsidP="000C1A48">
      <w:r>
        <w:rPr>
          <w:noProof/>
        </w:rPr>
        <w:lastRenderedPageBreak/>
        <w:drawing>
          <wp:inline distT="0" distB="0" distL="0" distR="0" wp14:anchorId="02C60728" wp14:editId="020D3585">
            <wp:extent cx="4367284" cy="2333495"/>
            <wp:effectExtent l="0" t="0" r="0" b="0"/>
            <wp:docPr id="108505667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56673" name="图片 1" descr="文本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3679" cy="233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7993" w14:textId="77777777" w:rsidR="000C1A48" w:rsidRDefault="000C1A48" w:rsidP="000C1A48"/>
    <w:p w14:paraId="0E93DAE4" w14:textId="77777777" w:rsidR="000C1A48" w:rsidRDefault="000C1A48" w:rsidP="000C1A48">
      <w:proofErr w:type="gramStart"/>
      <w:r>
        <w:rPr>
          <w:rFonts w:hint="eastAsia"/>
        </w:rPr>
        <w:t>更多请</w:t>
      </w:r>
      <w:proofErr w:type="gramEnd"/>
      <w:r>
        <w:rPr>
          <w:rFonts w:hint="eastAsia"/>
        </w:rPr>
        <w:t>参考</w:t>
      </w:r>
      <w:hyperlink r:id="rId76" w:history="1">
        <w:r w:rsidRPr="009E52A6">
          <w:rPr>
            <w:rStyle w:val="a3"/>
          </w:rPr>
          <w:t>Manuals | Docker Docs</w:t>
        </w:r>
      </w:hyperlink>
      <w:r>
        <w:rPr>
          <w:rFonts w:hint="eastAsia"/>
        </w:rPr>
        <w:t>等</w:t>
      </w:r>
    </w:p>
    <w:p w14:paraId="5941122D" w14:textId="77777777" w:rsidR="000C1A48" w:rsidRDefault="000C1A48" w:rsidP="00003401">
      <w:pPr>
        <w:pStyle w:val="ab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：集群搭建</w:t>
      </w:r>
    </w:p>
    <w:p w14:paraId="30632EC7" w14:textId="77777777" w:rsidR="000C1A48" w:rsidRPr="006E7758" w:rsidRDefault="000C1A48" w:rsidP="000C1A48">
      <w:r>
        <w:rPr>
          <w:rFonts w:hint="eastAsia"/>
        </w:rPr>
        <w:t>新建文件夹Hadoop，将实验文件压缩包中的</w:t>
      </w:r>
      <w:proofErr w:type="spellStart"/>
      <w:r>
        <w:rPr>
          <w:rFonts w:hint="eastAsia"/>
        </w:rPr>
        <w:t>D</w:t>
      </w:r>
      <w:r>
        <w:t>ockerfile</w:t>
      </w:r>
      <w:proofErr w:type="spellEnd"/>
      <w:r>
        <w:rPr>
          <w:rFonts w:hint="eastAsia"/>
        </w:rPr>
        <w:t>以及config文件夹放入，同时下载h</w:t>
      </w:r>
      <w:r>
        <w:t>adoop-3.3.6</w:t>
      </w:r>
      <w:r>
        <w:rPr>
          <w:rFonts w:hint="eastAsia"/>
        </w:rPr>
        <w:t>并放入该文件夹，命名为</w:t>
      </w:r>
      <w:r w:rsidRPr="006E7758">
        <w:rPr>
          <w:i/>
          <w:iCs/>
        </w:rPr>
        <w:t>hadoop-3.3.6.tar.gz</w:t>
      </w:r>
      <w:r>
        <w:rPr>
          <w:rFonts w:hint="eastAsia"/>
          <w:i/>
          <w:iCs/>
        </w:rPr>
        <w:t>（也可在docker构建时下载，见</w:t>
      </w:r>
      <w:proofErr w:type="spellStart"/>
      <w:r>
        <w:rPr>
          <w:rFonts w:hint="eastAsia"/>
          <w:i/>
          <w:iCs/>
        </w:rPr>
        <w:t>D</w:t>
      </w:r>
      <w:r>
        <w:rPr>
          <w:i/>
          <w:iCs/>
        </w:rPr>
        <w:t>ockerfile</w:t>
      </w:r>
      <w:proofErr w:type="spellEnd"/>
      <w:r>
        <w:rPr>
          <w:rFonts w:hint="eastAsia"/>
          <w:i/>
          <w:iCs/>
        </w:rPr>
        <w:t>）</w:t>
      </w:r>
    </w:p>
    <w:p w14:paraId="68064761" w14:textId="77777777" w:rsidR="000C1A48" w:rsidRDefault="000C1A48" w:rsidP="000C1A48">
      <w:r>
        <w:rPr>
          <w:rFonts w:hint="eastAsia"/>
        </w:rPr>
        <w:t>在文件夹中执行以下命令创建image</w:t>
      </w:r>
    </w:p>
    <w:p w14:paraId="53ED5231" w14:textId="77777777" w:rsidR="000C1A48" w:rsidRDefault="000C1A48" w:rsidP="000C1A48">
      <w:r>
        <w:rPr>
          <w:noProof/>
        </w:rPr>
        <w:drawing>
          <wp:inline distT="0" distB="0" distL="0" distR="0" wp14:anchorId="4FCAD455" wp14:editId="3340A761">
            <wp:extent cx="3518081" cy="609631"/>
            <wp:effectExtent l="0" t="0" r="6350" b="0"/>
            <wp:docPr id="51916201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62014" name="图片 1" descr="图形用户界面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089A" w14:textId="77777777" w:rsidR="000C1A48" w:rsidRDefault="000C1A48" w:rsidP="000C1A48">
      <w:r>
        <w:rPr>
          <w:rFonts w:hint="eastAsia"/>
        </w:rPr>
        <w:t>命令执行结束后输入</w:t>
      </w:r>
      <w:proofErr w:type="gramStart"/>
      <w:r>
        <w:t>”</w:t>
      </w:r>
      <w:proofErr w:type="gramEnd"/>
      <w:r>
        <w:t>docker image ls”</w:t>
      </w:r>
      <w:r>
        <w:rPr>
          <w:rFonts w:hint="eastAsia"/>
        </w:rPr>
        <w:t>，当结果如下图时image构建成功</w:t>
      </w:r>
    </w:p>
    <w:p w14:paraId="3B91DDE1" w14:textId="77777777" w:rsidR="000C1A48" w:rsidRDefault="000C1A48" w:rsidP="000C1A48">
      <w:r>
        <w:rPr>
          <w:noProof/>
        </w:rPr>
        <w:drawing>
          <wp:inline distT="0" distB="0" distL="0" distR="0" wp14:anchorId="5261F2A7" wp14:editId="12A6D646">
            <wp:extent cx="5274310" cy="723900"/>
            <wp:effectExtent l="0" t="0" r="2540" b="0"/>
            <wp:docPr id="858047128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47128" name="图片 1" descr="图形用户界面, 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C3B9" w14:textId="77777777" w:rsidR="000C1A48" w:rsidRDefault="000C1A48" w:rsidP="000C1A48">
      <w:r>
        <w:rPr>
          <w:rFonts w:hint="eastAsia"/>
        </w:rPr>
        <w:t>在四个终端中分别执行以下命令</w:t>
      </w:r>
      <w:r>
        <w:t xml:space="preserve"> </w:t>
      </w:r>
    </w:p>
    <w:p w14:paraId="39D678E2" w14:textId="77777777" w:rsidR="000C1A48" w:rsidRDefault="000C1A48" w:rsidP="000C1A48">
      <w:r>
        <w:rPr>
          <w:noProof/>
        </w:rPr>
        <w:drawing>
          <wp:inline distT="0" distB="0" distL="0" distR="0" wp14:anchorId="2576FA99" wp14:editId="607877C7">
            <wp:extent cx="4686541" cy="698536"/>
            <wp:effectExtent l="0" t="0" r="0" b="6350"/>
            <wp:docPr id="74977019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70198" name="图片 1" descr="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466C" w14:textId="77777777" w:rsidR="000C1A48" w:rsidRDefault="000C1A48" w:rsidP="000C1A48">
      <w:r>
        <w:rPr>
          <w:noProof/>
        </w:rPr>
        <w:drawing>
          <wp:inline distT="0" distB="0" distL="0" distR="0" wp14:anchorId="0897EFFA" wp14:editId="47DE05C3">
            <wp:extent cx="4756394" cy="742988"/>
            <wp:effectExtent l="0" t="0" r="6350" b="0"/>
            <wp:docPr id="192711553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15530" name="图片 1" descr="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92A6" w14:textId="77777777" w:rsidR="000C1A48" w:rsidRDefault="000C1A48" w:rsidP="000C1A48">
      <w:r>
        <w:rPr>
          <w:noProof/>
        </w:rPr>
        <w:drawing>
          <wp:inline distT="0" distB="0" distL="0" distR="0" wp14:anchorId="2B8FEFAB" wp14:editId="4BEA4731">
            <wp:extent cx="4896102" cy="704886"/>
            <wp:effectExtent l="0" t="0" r="0" b="0"/>
            <wp:docPr id="17574254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2546" name="图片 1" descr="图形用户界面, 文本, 应用程序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60E" w14:textId="77777777" w:rsidR="000C1A48" w:rsidRDefault="000C1A48" w:rsidP="000C1A48">
      <w:r>
        <w:rPr>
          <w:noProof/>
        </w:rPr>
        <w:lastRenderedPageBreak/>
        <w:drawing>
          <wp:inline distT="0" distB="0" distL="0" distR="0" wp14:anchorId="75B9F4FF" wp14:editId="79F8BE70">
            <wp:extent cx="4769095" cy="704886"/>
            <wp:effectExtent l="0" t="0" r="0" b="0"/>
            <wp:docPr id="86591726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17264" name="图片 1" descr="图形用户界面, 文本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296E" w14:textId="77777777" w:rsidR="000C1A48" w:rsidRDefault="000C1A48" w:rsidP="000C1A48">
      <w:r>
        <w:rPr>
          <w:rFonts w:hint="eastAsia"/>
        </w:rPr>
        <w:t xml:space="preserve">在四个终端中分别执行 </w:t>
      </w:r>
      <w:r>
        <w:t>cat /</w:t>
      </w:r>
      <w:proofErr w:type="spellStart"/>
      <w:r>
        <w:t>etc</w:t>
      </w:r>
      <w:proofErr w:type="spellEnd"/>
      <w:r>
        <w:t>/hosts</w:t>
      </w:r>
      <w:r>
        <w:rPr>
          <w:rFonts w:hint="eastAsia"/>
        </w:rPr>
        <w:t>，如下</w:t>
      </w:r>
    </w:p>
    <w:p w14:paraId="6C431BA1" w14:textId="77777777" w:rsidR="000C1A48" w:rsidRDefault="000C1A48" w:rsidP="000C1A48">
      <w:r>
        <w:rPr>
          <w:noProof/>
        </w:rPr>
        <w:drawing>
          <wp:inline distT="0" distB="0" distL="0" distR="0" wp14:anchorId="56AECCCA" wp14:editId="0AF35633">
            <wp:extent cx="5274310" cy="1573530"/>
            <wp:effectExtent l="0" t="0" r="1270" b="0"/>
            <wp:docPr id="46487262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72620" name="图片 1" descr="文本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D1F1" w14:textId="77777777" w:rsidR="000C1A48" w:rsidRDefault="000C1A48" w:rsidP="000C1A48">
      <w:r>
        <w:rPr>
          <w:noProof/>
        </w:rPr>
        <w:drawing>
          <wp:inline distT="0" distB="0" distL="0" distR="0" wp14:anchorId="343E9CD3" wp14:editId="61130A44">
            <wp:extent cx="5274310" cy="1808480"/>
            <wp:effectExtent l="0" t="0" r="2540" b="1270"/>
            <wp:docPr id="34154986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49861" name="图片 1" descr="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FE77" w14:textId="77777777" w:rsidR="000C1A48" w:rsidRDefault="000C1A48" w:rsidP="000C1A48">
      <w:r>
        <w:rPr>
          <w:noProof/>
        </w:rPr>
        <w:drawing>
          <wp:inline distT="0" distB="0" distL="0" distR="0" wp14:anchorId="327DB4B6" wp14:editId="1B8A7413">
            <wp:extent cx="5274310" cy="1563370"/>
            <wp:effectExtent l="0" t="0" r="2540" b="0"/>
            <wp:docPr id="18294047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04786" name="图片 1" descr="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F4FF" w14:textId="77777777" w:rsidR="000C1A48" w:rsidRDefault="000C1A48" w:rsidP="000C1A48">
      <w:r>
        <w:rPr>
          <w:noProof/>
        </w:rPr>
        <w:drawing>
          <wp:inline distT="0" distB="0" distL="0" distR="0" wp14:anchorId="2993BB18" wp14:editId="237D586B">
            <wp:extent cx="5274310" cy="1664335"/>
            <wp:effectExtent l="0" t="0" r="2540" b="0"/>
            <wp:docPr id="155547960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79600" name="图片 1" descr="文本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A558" w14:textId="77777777" w:rsidR="000C1A48" w:rsidRDefault="000C1A48" w:rsidP="000C1A48">
      <w:r>
        <w:rPr>
          <w:rFonts w:hint="eastAsia"/>
        </w:rPr>
        <w:t>得到四个节点的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和主机名称：</w:t>
      </w:r>
    </w:p>
    <w:p w14:paraId="5B89D81D" w14:textId="77777777" w:rsidR="000C1A48" w:rsidRDefault="000C1A48" w:rsidP="000C1A48">
      <w:r w:rsidRPr="00E30BC5">
        <w:t>172.17.0.2</w:t>
      </w:r>
      <w:r>
        <w:tab/>
        <w:t>master</w:t>
      </w:r>
    </w:p>
    <w:p w14:paraId="5234C4C0" w14:textId="77777777" w:rsidR="000C1A48" w:rsidRDefault="000C1A48" w:rsidP="000C1A48">
      <w:r w:rsidRPr="00E30BC5">
        <w:t>172.17.0.</w:t>
      </w:r>
      <w:r>
        <w:t>3</w:t>
      </w:r>
      <w:r>
        <w:tab/>
        <w:t>slave1</w:t>
      </w:r>
    </w:p>
    <w:p w14:paraId="4D6CC906" w14:textId="77777777" w:rsidR="000C1A48" w:rsidRDefault="000C1A48" w:rsidP="000C1A48">
      <w:r w:rsidRPr="00E30BC5">
        <w:t>172.17.0.</w:t>
      </w:r>
      <w:r>
        <w:t>4</w:t>
      </w:r>
      <w:r>
        <w:tab/>
        <w:t>slave2</w:t>
      </w:r>
    </w:p>
    <w:p w14:paraId="6168CBC3" w14:textId="77777777" w:rsidR="000C1A48" w:rsidRDefault="000C1A48" w:rsidP="000C1A48">
      <w:r w:rsidRPr="00E30BC5">
        <w:lastRenderedPageBreak/>
        <w:t>172.17.0.</w:t>
      </w:r>
      <w:r>
        <w:t>5</w:t>
      </w:r>
      <w:r>
        <w:tab/>
        <w:t>slave3</w:t>
      </w:r>
    </w:p>
    <w:p w14:paraId="0C5DD6DA" w14:textId="77777777" w:rsidR="000C1A48" w:rsidRDefault="000C1A48" w:rsidP="000C1A48">
      <w:r>
        <w:rPr>
          <w:rFonts w:hint="eastAsia"/>
        </w:rPr>
        <w:t>将此列表分别写入四个节点的/</w:t>
      </w:r>
      <w:proofErr w:type="spellStart"/>
      <w:r>
        <w:t>etc</w:t>
      </w:r>
      <w:proofErr w:type="spellEnd"/>
      <w:r>
        <w:t>/hosts</w:t>
      </w:r>
      <w:r>
        <w:rPr>
          <w:rFonts w:hint="eastAsia"/>
        </w:rPr>
        <w:t>文件，替换master一行，结果如下</w:t>
      </w:r>
    </w:p>
    <w:p w14:paraId="070828F7" w14:textId="77777777" w:rsidR="000C1A48" w:rsidRDefault="000C1A48" w:rsidP="000C1A48">
      <w:r>
        <w:rPr>
          <w:noProof/>
        </w:rPr>
        <w:drawing>
          <wp:inline distT="0" distB="0" distL="0" distR="0" wp14:anchorId="1AB5CC67" wp14:editId="4B6F427D">
            <wp:extent cx="5274310" cy="3084195"/>
            <wp:effectExtent l="0" t="0" r="2540" b="1905"/>
            <wp:docPr id="193567870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78705" name="图片 1" descr="图形用户界面, 文本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2EF2" w14:textId="77777777" w:rsidR="000C1A48" w:rsidRDefault="000C1A48" w:rsidP="000C1A48">
      <w:r>
        <w:rPr>
          <w:noProof/>
        </w:rPr>
        <w:drawing>
          <wp:inline distT="0" distB="0" distL="0" distR="0" wp14:anchorId="0656A2A9" wp14:editId="44AADA6D">
            <wp:extent cx="5274310" cy="3084195"/>
            <wp:effectExtent l="0" t="0" r="2540" b="1905"/>
            <wp:docPr id="134991787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17875" name="图片 1" descr="图形用户界面, 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E1FD" w14:textId="77777777" w:rsidR="000C1A48" w:rsidRDefault="000C1A48" w:rsidP="000C1A48">
      <w:r>
        <w:rPr>
          <w:noProof/>
        </w:rPr>
        <w:lastRenderedPageBreak/>
        <w:drawing>
          <wp:inline distT="0" distB="0" distL="0" distR="0" wp14:anchorId="698A67CE" wp14:editId="7DBD2C5D">
            <wp:extent cx="5274310" cy="3084195"/>
            <wp:effectExtent l="0" t="0" r="2540" b="1905"/>
            <wp:docPr id="22795773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57734" name="图片 1" descr="图形用户界面, 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8C37" w14:textId="77777777" w:rsidR="000C1A48" w:rsidRDefault="000C1A48" w:rsidP="000C1A48">
      <w:r>
        <w:rPr>
          <w:noProof/>
        </w:rPr>
        <w:drawing>
          <wp:inline distT="0" distB="0" distL="0" distR="0" wp14:anchorId="5D5BE684" wp14:editId="29A7442D">
            <wp:extent cx="5274310" cy="3084195"/>
            <wp:effectExtent l="0" t="0" r="2540" b="1905"/>
            <wp:docPr id="77048144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81443" name="图片 1" descr="图形用户界面, 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E3A2" w14:textId="77777777" w:rsidR="000C1A48" w:rsidRDefault="000C1A48" w:rsidP="000C1A48">
      <w:r>
        <w:rPr>
          <w:rFonts w:hint="eastAsia"/>
        </w:rPr>
        <w:t>在每个节点分别执行</w:t>
      </w:r>
      <w:proofErr w:type="gramStart"/>
      <w:r>
        <w:t>”</w:t>
      </w:r>
      <w:proofErr w:type="gramEnd"/>
      <w:r>
        <w:t>service ssh restart”</w:t>
      </w:r>
      <w:r>
        <w:rPr>
          <w:rFonts w:hint="eastAsia"/>
        </w:rPr>
        <w:t>重启ssh服务</w:t>
      </w:r>
    </w:p>
    <w:p w14:paraId="5F57ACE5" w14:textId="77777777" w:rsidR="000C1A48" w:rsidRDefault="000C1A48" w:rsidP="000C1A48">
      <w:r>
        <w:rPr>
          <w:rFonts w:hint="eastAsia"/>
        </w:rPr>
        <w:t>在master节点执行</w:t>
      </w:r>
      <w:proofErr w:type="gramStart"/>
      <w:r>
        <w:t>”</w:t>
      </w:r>
      <w:proofErr w:type="gramEnd"/>
      <w:r>
        <w:t>ssh slave1”</w:t>
      </w:r>
      <w:r>
        <w:rPr>
          <w:rFonts w:hint="eastAsia"/>
        </w:rPr>
        <w:t>查看是否能够登录到其他节点，如下即为成功：</w:t>
      </w:r>
    </w:p>
    <w:p w14:paraId="4190AE86" w14:textId="77777777" w:rsidR="000C1A48" w:rsidRDefault="000C1A48" w:rsidP="000C1A48">
      <w:r>
        <w:rPr>
          <w:noProof/>
        </w:rPr>
        <w:lastRenderedPageBreak/>
        <w:drawing>
          <wp:inline distT="0" distB="0" distL="0" distR="0" wp14:anchorId="10EF2D3F" wp14:editId="42A77485">
            <wp:extent cx="5274310" cy="3084195"/>
            <wp:effectExtent l="0" t="0" r="2540" b="1905"/>
            <wp:docPr id="15255882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8824" name="图片 1" descr="文本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22A5" w14:textId="77777777" w:rsidR="000C1A48" w:rsidRDefault="000C1A48" w:rsidP="000C1A48">
      <w:r>
        <w:rPr>
          <w:rFonts w:hint="eastAsia"/>
        </w:rPr>
        <w:t>将master节点中/</w:t>
      </w:r>
      <w:proofErr w:type="spellStart"/>
      <w:r>
        <w:t>usr</w:t>
      </w:r>
      <w:proofErr w:type="spellEnd"/>
      <w:r>
        <w:t>/local/Hadoop/</w:t>
      </w:r>
      <w:proofErr w:type="spellStart"/>
      <w:r>
        <w:t>etc</w:t>
      </w:r>
      <w:proofErr w:type="spellEnd"/>
      <w:r>
        <w:t>/Hadoop/workers</w:t>
      </w:r>
      <w:r>
        <w:rPr>
          <w:rFonts w:hint="eastAsia"/>
        </w:rPr>
        <w:t>中的localhost替换为以下内容</w:t>
      </w:r>
    </w:p>
    <w:p w14:paraId="7631F738" w14:textId="77777777" w:rsidR="000C1A48" w:rsidRDefault="000C1A48" w:rsidP="000C1A48">
      <w:r>
        <w:rPr>
          <w:noProof/>
        </w:rPr>
        <w:drawing>
          <wp:inline distT="0" distB="0" distL="0" distR="0" wp14:anchorId="2D2DF9B8" wp14:editId="57D1D4CB">
            <wp:extent cx="3422826" cy="1092256"/>
            <wp:effectExtent l="0" t="0" r="6350" b="0"/>
            <wp:docPr id="155219159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91598" name="图片 1" descr="图形用户界面, 文本, 应用程序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1308" w14:textId="77777777" w:rsidR="000C1A48" w:rsidRDefault="000C1A48" w:rsidP="000C1A48">
      <w:r>
        <w:rPr>
          <w:rFonts w:hint="eastAsia"/>
        </w:rPr>
        <w:t>最后在master节点分别执行以下三条命令：</w:t>
      </w:r>
    </w:p>
    <w:p w14:paraId="16750522" w14:textId="77777777" w:rsidR="000C1A48" w:rsidRDefault="000C1A48" w:rsidP="000C1A4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c</w:t>
      </w:r>
      <w:r>
        <w:t xml:space="preserve">d </w:t>
      </w:r>
      <w:r w:rsidRPr="006E7758">
        <w:t>/</w:t>
      </w:r>
      <w:proofErr w:type="spellStart"/>
      <w:r w:rsidRPr="006E7758">
        <w:t>usr</w:t>
      </w:r>
      <w:proofErr w:type="spellEnd"/>
      <w:r w:rsidRPr="006E7758">
        <w:t>/local/</w:t>
      </w:r>
      <w:r>
        <w:t>Hadoop</w:t>
      </w:r>
    </w:p>
    <w:p w14:paraId="22529A22" w14:textId="77777777" w:rsidR="000C1A48" w:rsidRDefault="000C1A48" w:rsidP="000C1A48">
      <w:pPr>
        <w:pStyle w:val="a5"/>
        <w:numPr>
          <w:ilvl w:val="0"/>
          <w:numId w:val="8"/>
        </w:numPr>
        <w:ind w:firstLineChars="0"/>
      </w:pPr>
      <w:r w:rsidRPr="006E7758">
        <w:t>bin/</w:t>
      </w:r>
      <w:proofErr w:type="spellStart"/>
      <w:r w:rsidRPr="006E7758">
        <w:t>hdfs</w:t>
      </w:r>
      <w:proofErr w:type="spellEnd"/>
      <w:r w:rsidRPr="006E7758">
        <w:t xml:space="preserve"> </w:t>
      </w:r>
      <w:proofErr w:type="spellStart"/>
      <w:r w:rsidRPr="006E7758">
        <w:t>namenode</w:t>
      </w:r>
      <w:proofErr w:type="spellEnd"/>
      <w:r w:rsidRPr="006E7758">
        <w:t xml:space="preserve"> -format</w:t>
      </w:r>
    </w:p>
    <w:p w14:paraId="55EFC758" w14:textId="77777777" w:rsidR="000C1A48" w:rsidRDefault="000C1A48" w:rsidP="000C1A48">
      <w:pPr>
        <w:pStyle w:val="a5"/>
        <w:numPr>
          <w:ilvl w:val="0"/>
          <w:numId w:val="8"/>
        </w:numPr>
        <w:ind w:firstLineChars="0"/>
      </w:pPr>
      <w:r w:rsidRPr="006E7758">
        <w:t>sbin/start-all.sh</w:t>
      </w:r>
    </w:p>
    <w:p w14:paraId="6ABF4F43" w14:textId="77777777" w:rsidR="000C1A48" w:rsidRDefault="000C1A48" w:rsidP="000C1A48">
      <w:r>
        <w:rPr>
          <w:rFonts w:hint="eastAsia"/>
        </w:rPr>
        <w:t>之后分别在master界面和slave节点执行命令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，当展示以下类似结果是表明集群搭建成功</w:t>
      </w:r>
    </w:p>
    <w:p w14:paraId="4850A471" w14:textId="77777777" w:rsidR="000C1A48" w:rsidRDefault="000C1A48" w:rsidP="000C1A48">
      <w:r>
        <w:t>m</w:t>
      </w:r>
      <w:r>
        <w:rPr>
          <w:rFonts w:hint="eastAsia"/>
        </w:rPr>
        <w:t>aster:</w:t>
      </w:r>
    </w:p>
    <w:p w14:paraId="58C15A7E" w14:textId="77777777" w:rsidR="000C1A48" w:rsidRDefault="000C1A48" w:rsidP="000C1A48">
      <w:r>
        <w:rPr>
          <w:noProof/>
        </w:rPr>
        <w:drawing>
          <wp:inline distT="0" distB="0" distL="0" distR="0" wp14:anchorId="27DD5E7E" wp14:editId="727ECD14">
            <wp:extent cx="5274310" cy="1494155"/>
            <wp:effectExtent l="0" t="0" r="2540" b="0"/>
            <wp:docPr id="20858433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43325" name="图片 1" descr="图形用户界面, 文本, 应用程序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6CA4" w14:textId="77777777" w:rsidR="000C1A48" w:rsidRDefault="000C1A48" w:rsidP="000C1A48">
      <w:r>
        <w:t>slave1:</w:t>
      </w:r>
    </w:p>
    <w:p w14:paraId="40899363" w14:textId="77777777" w:rsidR="000C1A48" w:rsidRPr="001E74EB" w:rsidRDefault="000C1A48" w:rsidP="000C1A48">
      <w:r>
        <w:rPr>
          <w:noProof/>
        </w:rPr>
        <w:drawing>
          <wp:inline distT="0" distB="0" distL="0" distR="0" wp14:anchorId="058E7925" wp14:editId="45CA441A">
            <wp:extent cx="5274310" cy="1008380"/>
            <wp:effectExtent l="0" t="0" r="2540" b="1270"/>
            <wp:docPr id="119547699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76998" name="图片 1" descr="图形用户界面, 文本, 应用程序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1C2F" w14:textId="77777777" w:rsidR="00B76354" w:rsidRPr="001E74EB" w:rsidRDefault="00B76354" w:rsidP="00076161"/>
    <w:p w14:paraId="5A4102A6" w14:textId="77777777" w:rsidR="001E74EB" w:rsidRPr="00003401" w:rsidRDefault="001E74EB" w:rsidP="001E74EB">
      <w:pPr>
        <w:keepNext/>
        <w:keepLines/>
        <w:spacing w:line="415" w:lineRule="auto"/>
        <w:outlineLvl w:val="2"/>
        <w:rPr>
          <w:rStyle w:val="23"/>
        </w:rPr>
      </w:pPr>
      <w:r w:rsidRPr="00003401">
        <w:rPr>
          <w:rStyle w:val="23"/>
          <w:rFonts w:hint="eastAsia"/>
        </w:rPr>
        <w:t>3</w:t>
      </w:r>
      <w:r w:rsidRPr="00003401">
        <w:rPr>
          <w:rStyle w:val="23"/>
        </w:rPr>
        <w:t xml:space="preserve">.2 </w:t>
      </w:r>
      <w:r w:rsidRPr="00003401">
        <w:rPr>
          <w:rStyle w:val="23"/>
          <w:rFonts w:hint="eastAsia"/>
        </w:rPr>
        <w:t>创建</w:t>
      </w:r>
      <w:r w:rsidRPr="00003401">
        <w:rPr>
          <w:rStyle w:val="23"/>
          <w:rFonts w:hint="eastAsia"/>
        </w:rPr>
        <w:t>maven</w:t>
      </w:r>
      <w:r w:rsidRPr="00003401">
        <w:rPr>
          <w:rStyle w:val="23"/>
          <w:rFonts w:hint="eastAsia"/>
        </w:rPr>
        <w:t>工程</w:t>
      </w:r>
    </w:p>
    <w:p w14:paraId="7F7B2F57" w14:textId="33D4073B" w:rsidR="00003401" w:rsidRDefault="001E74EB" w:rsidP="00003401">
      <w:pPr>
        <w:pStyle w:val="ab"/>
      </w:pPr>
      <w:r w:rsidRPr="001E74EB">
        <w:rPr>
          <w:rFonts w:hint="eastAsia"/>
        </w:rPr>
        <w:t>步骤</w:t>
      </w:r>
      <w:r w:rsidRPr="001E74EB">
        <w:rPr>
          <w:rFonts w:hint="eastAsia"/>
        </w:rPr>
        <w:t>1</w:t>
      </w:r>
      <w:r w:rsidRPr="001E74EB">
        <w:rPr>
          <w:rFonts w:hint="eastAsia"/>
        </w:rPr>
        <w:t>：创建项目</w:t>
      </w:r>
    </w:p>
    <w:p w14:paraId="0B0F79C4" w14:textId="4075BA5C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打开</w:t>
      </w:r>
      <w:r w:rsidRPr="001E74EB">
        <w:rPr>
          <w:rFonts w:ascii="Times New Roman" w:eastAsia="宋体" w:hAnsi="Times New Roman" w:cs="Times New Roman" w:hint="eastAsia"/>
        </w:rPr>
        <w:t>IDEA(</w:t>
      </w:r>
      <w:r w:rsidRPr="001E74EB">
        <w:rPr>
          <w:rFonts w:ascii="Times New Roman" w:eastAsia="宋体" w:hAnsi="Times New Roman" w:cs="Times New Roman"/>
        </w:rPr>
        <w:t>IDEA</w:t>
      </w:r>
      <w:r w:rsidRPr="001E74EB">
        <w:rPr>
          <w:rFonts w:ascii="Times New Roman" w:eastAsia="宋体" w:hAnsi="Times New Roman" w:cs="Times New Roman" w:hint="eastAsia"/>
        </w:rPr>
        <w:t>需要在自己电脑上安装</w:t>
      </w:r>
      <w:r w:rsidRPr="001E74EB">
        <w:rPr>
          <w:rFonts w:ascii="Times New Roman" w:eastAsia="宋体" w:hAnsi="Times New Roman" w:cs="Times New Roman"/>
        </w:rPr>
        <w:t>)</w:t>
      </w:r>
      <w:r w:rsidRPr="001E74EB">
        <w:rPr>
          <w:rFonts w:ascii="Times New Roman" w:eastAsia="宋体" w:hAnsi="Times New Roman" w:cs="Times New Roman" w:hint="eastAsia"/>
        </w:rPr>
        <w:t>，创建工程：</w:t>
      </w:r>
    </w:p>
    <w:p w14:paraId="6BBF1769" w14:textId="7D8C4753" w:rsidR="001E74EB" w:rsidRDefault="001E74EB" w:rsidP="001E74EB">
      <w:pPr>
        <w:spacing w:line="440" w:lineRule="atLeast"/>
        <w:ind w:firstLineChars="200" w:firstLine="420"/>
        <w:jc w:val="center"/>
        <w:rPr>
          <w:rFonts w:ascii="宋体" w:eastAsia="宋体" w:hAnsi="宋体" w:cs="宋体"/>
          <w:color w:val="333333"/>
          <w:kern w:val="0"/>
          <w:sz w:val="24"/>
        </w:rPr>
      </w:pPr>
      <w:del w:id="6" w:author="明硕 陈" w:date="2024-03-06T20:04:00Z">
        <w:r w:rsidRPr="001E74EB" w:rsidDel="00026FEF">
          <w:rPr>
            <w:noProof/>
          </w:rPr>
          <w:drawing>
            <wp:inline distT="0" distB="0" distL="0" distR="0" wp14:anchorId="708685CE" wp14:editId="4B0C8821">
              <wp:extent cx="3109215" cy="2015412"/>
              <wp:effectExtent l="0" t="0" r="2540" b="4445"/>
              <wp:docPr id="131" name="图片 1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0573" cy="20357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7" w:author="明硕 陈" w:date="2024-03-06T20:04:00Z">
        <w:r w:rsidR="00026FEF">
          <w:rPr>
            <w:noProof/>
          </w:rPr>
          <w:drawing>
            <wp:inline distT="0" distB="0" distL="0" distR="0" wp14:anchorId="099943E6" wp14:editId="57CE9510">
              <wp:extent cx="3794825" cy="3105397"/>
              <wp:effectExtent l="0" t="0" r="0" b="0"/>
              <wp:docPr id="666605701" name="图片 1" descr="电脑屏幕的手机截图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66605701" name="图片 1" descr="电脑屏幕的手机截图&#10;&#10;描述已自动生成"/>
                      <pic:cNvPicPr/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49958" cy="31505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B1D7F1" w14:textId="77777777" w:rsidR="00FF5B5E" w:rsidRDefault="00FF5B5E" w:rsidP="00390E6F">
      <w:pPr>
        <w:spacing w:line="440" w:lineRule="atLeast"/>
        <w:ind w:firstLineChars="200" w:firstLine="480"/>
        <w:rPr>
          <w:rFonts w:ascii="宋体" w:eastAsia="宋体" w:hAnsi="宋体" w:cs="宋体"/>
          <w:color w:val="333333"/>
          <w:kern w:val="0"/>
          <w:sz w:val="24"/>
        </w:rPr>
      </w:pPr>
    </w:p>
    <w:p w14:paraId="5B6A9652" w14:textId="315174EC" w:rsidR="00FF5B5E" w:rsidDel="00026FEF" w:rsidRDefault="00FF5B5E" w:rsidP="001E74EB">
      <w:pPr>
        <w:spacing w:line="440" w:lineRule="atLeast"/>
        <w:ind w:firstLineChars="200" w:firstLine="480"/>
        <w:jc w:val="center"/>
        <w:rPr>
          <w:del w:id="8" w:author="明硕 陈" w:date="2024-03-06T20:05:00Z"/>
          <w:rFonts w:ascii="宋体" w:eastAsia="宋体" w:hAnsi="宋体" w:cs="宋体"/>
          <w:color w:val="333333"/>
          <w:kern w:val="0"/>
          <w:sz w:val="24"/>
        </w:rPr>
      </w:pPr>
    </w:p>
    <w:p w14:paraId="1CF214BA" w14:textId="4B5C3637" w:rsidR="001E74EB" w:rsidRPr="001E74EB" w:rsidDel="00026FEF" w:rsidRDefault="001E74EB" w:rsidP="001E74EB">
      <w:pPr>
        <w:spacing w:line="440" w:lineRule="atLeast"/>
        <w:ind w:firstLineChars="200" w:firstLine="420"/>
        <w:jc w:val="center"/>
        <w:rPr>
          <w:del w:id="9" w:author="明硕 陈" w:date="2024-03-06T20:05:00Z"/>
          <w:rFonts w:ascii="宋体" w:eastAsia="宋体" w:hAnsi="宋体" w:cs="宋体"/>
          <w:color w:val="333333"/>
          <w:kern w:val="0"/>
          <w:sz w:val="24"/>
        </w:rPr>
      </w:pPr>
      <w:del w:id="10" w:author="明硕 陈" w:date="2024-03-06T20:05:00Z">
        <w:r w:rsidRPr="001E74EB" w:rsidDel="00026FEF">
          <w:rPr>
            <w:noProof/>
          </w:rPr>
          <w:lastRenderedPageBreak/>
          <w:drawing>
            <wp:inline distT="0" distB="0" distL="0" distR="0" wp14:anchorId="6049D400" wp14:editId="0B56F66B">
              <wp:extent cx="4024818" cy="3359021"/>
              <wp:effectExtent l="0" t="0" r="1270" b="0"/>
              <wp:docPr id="132" name="图片 1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5568" cy="33763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E11E789" w14:textId="2B98C1E2" w:rsidR="001E74EB" w:rsidRPr="001E74EB" w:rsidDel="00026FEF" w:rsidRDefault="001E74EB" w:rsidP="001E74EB">
      <w:pPr>
        <w:spacing w:line="440" w:lineRule="atLeast"/>
        <w:ind w:firstLineChars="200" w:firstLine="480"/>
        <w:jc w:val="center"/>
        <w:rPr>
          <w:del w:id="11" w:author="明硕 陈" w:date="2024-03-06T20:05:00Z"/>
          <w:rFonts w:ascii="宋体" w:eastAsia="宋体" w:hAnsi="宋体" w:cs="宋体"/>
          <w:color w:val="333333"/>
          <w:kern w:val="0"/>
          <w:sz w:val="24"/>
        </w:rPr>
      </w:pPr>
    </w:p>
    <w:p w14:paraId="0011413F" w14:textId="5FE9F04B" w:rsidR="001E74EB" w:rsidRPr="001E74EB" w:rsidDel="00026FEF" w:rsidRDefault="001E74EB" w:rsidP="001E74EB">
      <w:pPr>
        <w:spacing w:line="440" w:lineRule="atLeast"/>
        <w:ind w:firstLineChars="200" w:firstLine="420"/>
        <w:jc w:val="center"/>
        <w:rPr>
          <w:del w:id="12" w:author="明硕 陈" w:date="2024-03-06T20:05:00Z"/>
          <w:rFonts w:ascii="宋体" w:eastAsia="宋体" w:hAnsi="宋体" w:cs="宋体"/>
          <w:color w:val="333333"/>
          <w:kern w:val="0"/>
          <w:sz w:val="24"/>
        </w:rPr>
      </w:pPr>
      <w:del w:id="13" w:author="明硕 陈" w:date="2024-03-06T20:05:00Z">
        <w:r w:rsidRPr="001E74EB" w:rsidDel="00026FEF">
          <w:rPr>
            <w:noProof/>
          </w:rPr>
          <w:drawing>
            <wp:inline distT="0" distB="0" distL="0" distR="0" wp14:anchorId="2238285C" wp14:editId="5F7121D1">
              <wp:extent cx="3931298" cy="3280972"/>
              <wp:effectExtent l="0" t="0" r="0" b="0"/>
              <wp:docPr id="133" name="图片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66325" cy="33102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FDBF254" w14:textId="2CB44A62" w:rsidR="00FF5B5E" w:rsidDel="00026FEF" w:rsidRDefault="00FF5B5E" w:rsidP="001E74EB">
      <w:pPr>
        <w:widowControl/>
        <w:topLinePunct/>
        <w:adjustRightInd w:val="0"/>
        <w:snapToGrid w:val="0"/>
        <w:spacing w:before="40" w:after="40" w:line="240" w:lineRule="atLeast"/>
        <w:rPr>
          <w:del w:id="14" w:author="明硕 陈" w:date="2024-03-06T20:05:00Z"/>
          <w:rFonts w:ascii="Times New Roman" w:eastAsia="宋体" w:hAnsi="Times New Roman" w:cs="Times New Roman"/>
        </w:rPr>
      </w:pPr>
    </w:p>
    <w:p w14:paraId="0423C8AE" w14:textId="77777777" w:rsidR="001E74EB" w:rsidRPr="001E74EB" w:rsidRDefault="001E74EB" w:rsidP="001E74EB">
      <w:pPr>
        <w:spacing w:line="440" w:lineRule="atLeast"/>
        <w:ind w:firstLine="420"/>
        <w:jc w:val="center"/>
        <w:rPr>
          <w:rFonts w:ascii="宋体" w:eastAsia="宋体" w:hAnsi="宋体" w:cs="宋体"/>
          <w:color w:val="333333"/>
          <w:kern w:val="0"/>
          <w:sz w:val="24"/>
        </w:rPr>
      </w:pPr>
      <w:r w:rsidRPr="001E74EB">
        <w:rPr>
          <w:noProof/>
        </w:rPr>
        <w:lastRenderedPageBreak/>
        <w:drawing>
          <wp:inline distT="0" distB="0" distL="0" distR="0" wp14:anchorId="122B4B4F" wp14:editId="21F4DD42">
            <wp:extent cx="4855210" cy="2604721"/>
            <wp:effectExtent l="0" t="0" r="254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4318" cy="26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A4F8" w14:textId="77777777" w:rsidR="00026FEF" w:rsidRPr="00026FEF" w:rsidRDefault="00026FEF" w:rsidP="00026FEF">
      <w:pPr>
        <w:widowControl/>
        <w:topLinePunct/>
        <w:adjustRightInd w:val="0"/>
        <w:snapToGrid w:val="0"/>
        <w:spacing w:before="40" w:after="40" w:line="240" w:lineRule="atLeast"/>
        <w:rPr>
          <w:ins w:id="15" w:author="明硕 陈" w:date="2024-03-06T20:05:00Z"/>
          <w:rFonts w:ascii="Times New Roman" w:eastAsia="宋体" w:hAnsi="Times New Roman" w:cs="Times New Roman"/>
        </w:rPr>
      </w:pPr>
      <w:ins w:id="16" w:author="明硕 陈" w:date="2024-03-06T20:05:00Z">
        <w:r w:rsidRPr="00026FEF">
          <w:rPr>
            <w:rFonts w:ascii="Times New Roman" w:eastAsia="宋体" w:hAnsi="Times New Roman" w:cs="Times New Roman" w:hint="eastAsia"/>
          </w:rPr>
          <w:t>确定项目名称及本地存放路径。</w:t>
        </w:r>
        <w:r w:rsidRPr="00026FEF">
          <w:rPr>
            <w:rFonts w:ascii="Times New Roman" w:eastAsia="宋体" w:hAnsi="Times New Roman" w:cs="Times New Roman"/>
          </w:rPr>
          <w:t>Build System</w:t>
        </w:r>
        <w:r w:rsidRPr="00026FEF">
          <w:rPr>
            <w:rFonts w:ascii="Times New Roman" w:eastAsia="宋体" w:hAnsi="Times New Roman" w:cs="Times New Roman"/>
          </w:rPr>
          <w:t>选择</w:t>
        </w:r>
        <w:r w:rsidRPr="00026FEF">
          <w:rPr>
            <w:rFonts w:ascii="Times New Roman" w:eastAsia="宋体" w:hAnsi="Times New Roman" w:cs="Times New Roman" w:hint="eastAsia"/>
          </w:rPr>
          <w:t>M</w:t>
        </w:r>
        <w:r w:rsidRPr="00026FEF">
          <w:rPr>
            <w:rFonts w:ascii="Times New Roman" w:eastAsia="宋体" w:hAnsi="Times New Roman" w:cs="Times New Roman"/>
          </w:rPr>
          <w:t>aven</w:t>
        </w:r>
        <w:r w:rsidRPr="00026FEF">
          <w:rPr>
            <w:rFonts w:ascii="Times New Roman" w:eastAsia="宋体" w:hAnsi="Times New Roman" w:cs="Times New Roman"/>
          </w:rPr>
          <w:t>，</w:t>
        </w:r>
        <w:r w:rsidRPr="00026FEF">
          <w:rPr>
            <w:rFonts w:ascii="Times New Roman" w:eastAsia="宋体" w:hAnsi="Times New Roman" w:cs="Times New Roman" w:hint="eastAsia"/>
          </w:rPr>
          <w:t>J</w:t>
        </w:r>
        <w:r w:rsidRPr="00026FEF">
          <w:rPr>
            <w:rFonts w:ascii="Times New Roman" w:eastAsia="宋体" w:hAnsi="Times New Roman" w:cs="Times New Roman"/>
          </w:rPr>
          <w:t>DK</w:t>
        </w:r>
        <w:r w:rsidRPr="00026FEF">
          <w:rPr>
            <w:rFonts w:ascii="Times New Roman" w:eastAsia="宋体" w:hAnsi="Times New Roman" w:cs="Times New Roman"/>
          </w:rPr>
          <w:t>版本选择</w:t>
        </w:r>
        <w:r w:rsidRPr="00026FEF">
          <w:rPr>
            <w:rFonts w:ascii="Times New Roman" w:eastAsia="宋体" w:hAnsi="Times New Roman" w:cs="Times New Roman" w:hint="eastAsia"/>
          </w:rPr>
          <w:t>1</w:t>
        </w:r>
        <w:r w:rsidRPr="00026FEF">
          <w:rPr>
            <w:rFonts w:ascii="Times New Roman" w:eastAsia="宋体" w:hAnsi="Times New Roman" w:cs="Times New Roman"/>
          </w:rPr>
          <w:t>.8(</w:t>
        </w:r>
        <w:r w:rsidRPr="00026FEF">
          <w:rPr>
            <w:rFonts w:ascii="Times New Roman" w:eastAsia="宋体" w:hAnsi="Times New Roman" w:cs="Times New Roman" w:hint="eastAsia"/>
          </w:rPr>
          <w:t>可以在</w:t>
        </w:r>
        <w:r w:rsidRPr="00026FEF">
          <w:rPr>
            <w:rFonts w:ascii="Times New Roman" w:eastAsia="宋体" w:hAnsi="Times New Roman" w:cs="Times New Roman" w:hint="eastAsia"/>
          </w:rPr>
          <w:t>JDK</w:t>
        </w:r>
        <w:r w:rsidRPr="00026FEF">
          <w:rPr>
            <w:rFonts w:ascii="Times New Roman" w:eastAsia="宋体" w:hAnsi="Times New Roman" w:cs="Times New Roman" w:hint="eastAsia"/>
          </w:rPr>
          <w:t>下拉列表中下载</w:t>
        </w:r>
        <w:r w:rsidRPr="00026FEF">
          <w:rPr>
            <w:rFonts w:ascii="Times New Roman" w:eastAsia="宋体" w:hAnsi="Times New Roman" w:cs="Times New Roman" w:hint="eastAsia"/>
          </w:rPr>
          <w:t>JDK</w:t>
        </w:r>
        <w:r w:rsidRPr="00026FEF">
          <w:rPr>
            <w:rFonts w:ascii="Times New Roman" w:eastAsia="宋体" w:hAnsi="Times New Roman" w:cs="Times New Roman"/>
          </w:rPr>
          <w:t>1.8)</w:t>
        </w:r>
      </w:ins>
    </w:p>
    <w:p w14:paraId="0BE47A1D" w14:textId="77777777" w:rsidR="00026FEF" w:rsidRPr="00026FEF" w:rsidRDefault="00026FEF" w:rsidP="00026FEF">
      <w:pPr>
        <w:widowControl/>
        <w:topLinePunct/>
        <w:adjustRightInd w:val="0"/>
        <w:snapToGrid w:val="0"/>
        <w:spacing w:before="40" w:after="40" w:line="240" w:lineRule="atLeast"/>
        <w:rPr>
          <w:ins w:id="17" w:author="明硕 陈" w:date="2024-03-06T20:05:00Z"/>
          <w:rFonts w:ascii="Times New Roman" w:eastAsia="宋体" w:hAnsi="Times New Roman" w:cs="Times New Roman"/>
        </w:rPr>
      </w:pPr>
      <w:ins w:id="18" w:author="明硕 陈" w:date="2024-03-06T20:05:00Z">
        <w:r w:rsidRPr="00026FEF">
          <w:rPr>
            <w:rFonts w:ascii="Times New Roman" w:eastAsia="宋体" w:hAnsi="Times New Roman" w:cs="Times New Roman"/>
            <w:noProof/>
          </w:rPr>
          <w:drawing>
            <wp:inline distT="0" distB="0" distL="0" distR="0" wp14:anchorId="5E66ACF5" wp14:editId="24061C94">
              <wp:extent cx="3336202" cy="2967878"/>
              <wp:effectExtent l="0" t="0" r="0" b="4445"/>
              <wp:docPr id="1639395296" name="图片 1" descr="图形用户界面, 文本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39395296" name="图片 1" descr="图形用户界面, 文本&#10;&#10;描述已自动生成"/>
                      <pic:cNvPicPr/>
                    </pic:nvPicPr>
                    <pic:blipFill>
                      <a:blip r:embed="rId10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45868" cy="29764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72D70F7" w14:textId="77777777" w:rsidR="00026FEF" w:rsidRPr="00026FEF" w:rsidRDefault="00026FEF" w:rsidP="00026FEF">
      <w:pPr>
        <w:widowControl/>
        <w:topLinePunct/>
        <w:adjustRightInd w:val="0"/>
        <w:snapToGrid w:val="0"/>
        <w:spacing w:before="40" w:after="40" w:line="240" w:lineRule="atLeast"/>
        <w:rPr>
          <w:ins w:id="19" w:author="明硕 陈" w:date="2024-03-06T20:05:00Z"/>
          <w:rFonts w:ascii="Times New Roman" w:eastAsia="宋体" w:hAnsi="Times New Roman" w:cs="Times New Roman"/>
        </w:rPr>
      </w:pPr>
      <w:ins w:id="20" w:author="明硕 陈" w:date="2024-03-06T20:05:00Z">
        <w:r w:rsidRPr="00026FEF">
          <w:rPr>
            <w:rFonts w:ascii="Times New Roman" w:eastAsia="宋体" w:hAnsi="Times New Roman" w:cs="Times New Roman"/>
          </w:rPr>
          <w:t>点击</w:t>
        </w:r>
        <w:r w:rsidRPr="00026FEF">
          <w:rPr>
            <w:rFonts w:ascii="Times New Roman" w:eastAsia="宋体" w:hAnsi="Times New Roman" w:cs="Times New Roman"/>
          </w:rPr>
          <w:t>Create</w:t>
        </w:r>
        <w:r w:rsidRPr="00026FEF">
          <w:rPr>
            <w:rFonts w:ascii="Times New Roman" w:eastAsia="宋体" w:hAnsi="Times New Roman" w:cs="Times New Roman"/>
          </w:rPr>
          <w:t>完成创建，</w:t>
        </w:r>
        <w:r w:rsidRPr="00026FEF">
          <w:rPr>
            <w:rFonts w:ascii="Times New Roman" w:eastAsia="宋体" w:hAnsi="Times New Roman" w:cs="Times New Roman" w:hint="eastAsia"/>
          </w:rPr>
          <w:t>进入如下界面表示工程创建成功：</w:t>
        </w:r>
      </w:ins>
    </w:p>
    <w:p w14:paraId="0F84BEE9" w14:textId="5DA8B150" w:rsidR="00026FEF" w:rsidRDefault="00026FEF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 w:hint="eastAsia"/>
        </w:rPr>
      </w:pPr>
      <w:ins w:id="21" w:author="明硕 陈" w:date="2024-03-06T20:05:00Z">
        <w:r w:rsidRPr="00026FEF">
          <w:rPr>
            <w:rFonts w:ascii="Times New Roman" w:eastAsia="宋体" w:hAnsi="Times New Roman" w:cs="Times New Roman"/>
            <w:noProof/>
          </w:rPr>
          <w:lastRenderedPageBreak/>
          <w:drawing>
            <wp:inline distT="0" distB="0" distL="0" distR="0" wp14:anchorId="198330FC" wp14:editId="58FAF781">
              <wp:extent cx="4630847" cy="3273261"/>
              <wp:effectExtent l="0" t="0" r="0" b="3810"/>
              <wp:docPr id="1313980839" name="图片 1" descr="电脑萤幕的截图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13980839" name="图片 1" descr="电脑萤幕的截图&#10;&#10;描述已自动生成"/>
                      <pic:cNvPicPr/>
                    </pic:nvPicPr>
                    <pic:blipFill>
                      <a:blip r:embed="rId10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36948" cy="32775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D6682A" w14:textId="23EC44B4" w:rsidR="001E74EB" w:rsidRPr="001E74EB" w:rsidRDefault="001E74EB" w:rsidP="00DB7879">
      <w:pPr>
        <w:pStyle w:val="ab"/>
      </w:pPr>
      <w:r w:rsidRPr="001E74EB">
        <w:rPr>
          <w:rFonts w:hint="eastAsia"/>
        </w:rPr>
        <w:t>步骤</w:t>
      </w:r>
      <w:r w:rsidRPr="001E74EB">
        <w:rPr>
          <w:rFonts w:hint="eastAsia"/>
        </w:rPr>
        <w:t>2</w:t>
      </w:r>
      <w:r w:rsidRPr="001E74EB">
        <w:rPr>
          <w:rFonts w:hint="eastAsia"/>
        </w:rPr>
        <w:t>：依赖设置：</w:t>
      </w:r>
    </w:p>
    <w:p w14:paraId="1B6712DD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1)</w:t>
      </w:r>
      <w:r w:rsidRPr="001E74EB">
        <w:rPr>
          <w:rFonts w:ascii="Times New Roman" w:eastAsia="宋体" w:hAnsi="Times New Roman" w:cs="Times New Roman" w:hint="eastAsia"/>
        </w:rPr>
        <w:t>在</w:t>
      </w:r>
      <w:r w:rsidRPr="001E74EB">
        <w:rPr>
          <w:rFonts w:ascii="Times New Roman" w:eastAsia="宋体" w:hAnsi="Times New Roman" w:cs="Times New Roman" w:hint="eastAsia"/>
        </w:rPr>
        <w:t>pom</w:t>
      </w:r>
      <w:r w:rsidRPr="001E74EB">
        <w:rPr>
          <w:rFonts w:ascii="Times New Roman" w:eastAsia="宋体" w:hAnsi="Times New Roman" w:cs="Times New Roman"/>
        </w:rPr>
        <w:t>.xml</w:t>
      </w:r>
      <w:r w:rsidRPr="001E74EB">
        <w:rPr>
          <w:rFonts w:ascii="Times New Roman" w:eastAsia="宋体" w:hAnsi="Times New Roman" w:cs="Times New Roman"/>
        </w:rPr>
        <w:t>文件中找到</w:t>
      </w:r>
      <w:r w:rsidRPr="001E74EB">
        <w:rPr>
          <w:rFonts w:ascii="Times New Roman" w:eastAsia="宋体" w:hAnsi="Times New Roman" w:cs="Times New Roman"/>
        </w:rPr>
        <w:t>properties</w:t>
      </w:r>
      <w:r w:rsidRPr="001E74EB">
        <w:rPr>
          <w:rFonts w:ascii="Times New Roman" w:eastAsia="宋体" w:hAnsi="Times New Roman" w:cs="Times New Roman"/>
        </w:rPr>
        <w:t>配置项，</w:t>
      </w:r>
      <w:r w:rsidRPr="001E74EB">
        <w:rPr>
          <w:rFonts w:ascii="Times New Roman" w:eastAsia="宋体" w:hAnsi="Times New Roman" w:cs="Times New Roman" w:hint="eastAsia"/>
        </w:rPr>
        <w:t>新增</w:t>
      </w:r>
      <w:proofErr w:type="spellStart"/>
      <w:r w:rsidRPr="001E74EB">
        <w:rPr>
          <w:rFonts w:ascii="Times New Roman" w:eastAsia="宋体" w:hAnsi="Times New Roman" w:cs="Times New Roman"/>
        </w:rPr>
        <w:t>hadoop</w:t>
      </w:r>
      <w:proofErr w:type="spellEnd"/>
      <w:r w:rsidRPr="001E74EB">
        <w:rPr>
          <w:rFonts w:ascii="Times New Roman" w:eastAsia="宋体" w:hAnsi="Times New Roman" w:cs="Times New Roman"/>
        </w:rPr>
        <w:t>版本号（此处对应</w:t>
      </w:r>
      <w:proofErr w:type="spellStart"/>
      <w:r w:rsidRPr="001E74EB">
        <w:rPr>
          <w:rFonts w:ascii="Times New Roman" w:eastAsia="宋体" w:hAnsi="Times New Roman" w:cs="Times New Roman"/>
        </w:rPr>
        <w:t>hadoop</w:t>
      </w:r>
      <w:proofErr w:type="spellEnd"/>
      <w:r w:rsidRPr="001E74EB">
        <w:rPr>
          <w:rFonts w:ascii="Times New Roman" w:eastAsia="宋体" w:hAnsi="Times New Roman" w:cs="Times New Roman"/>
        </w:rPr>
        <w:t>安装版本）；</w:t>
      </w:r>
    </w:p>
    <w:p w14:paraId="5C4B68A6" w14:textId="4CA79E6E" w:rsidR="001E74EB" w:rsidRPr="001E74EB" w:rsidRDefault="001E74EB" w:rsidP="001E74EB">
      <w:pPr>
        <w:spacing w:line="440" w:lineRule="atLeast"/>
        <w:jc w:val="center"/>
        <w:rPr>
          <w:rFonts w:ascii="宋体" w:eastAsia="宋体" w:hAnsi="宋体" w:cs="宋体"/>
          <w:color w:val="333333"/>
          <w:kern w:val="0"/>
          <w:sz w:val="24"/>
        </w:rPr>
      </w:pPr>
      <w:del w:id="22" w:author="明硕 陈" w:date="2024-03-06T20:05:00Z">
        <w:r w:rsidRPr="001E74EB" w:rsidDel="00026FEF">
          <w:rPr>
            <w:noProof/>
          </w:rPr>
          <w:drawing>
            <wp:inline distT="0" distB="0" distL="0" distR="0" wp14:anchorId="49D8F25C" wp14:editId="41819563">
              <wp:extent cx="4991819" cy="1101013"/>
              <wp:effectExtent l="0" t="0" r="0" b="4445"/>
              <wp:docPr id="135" name="图片 1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68053" cy="11178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3" w:author="明硕 陈" w:date="2024-03-06T20:05:00Z">
        <w:r w:rsidR="00026FEF">
          <w:rPr>
            <w:noProof/>
          </w:rPr>
          <w:drawing>
            <wp:inline distT="0" distB="0" distL="0" distR="0" wp14:anchorId="5575CA69" wp14:editId="22E2FFEE">
              <wp:extent cx="4843604" cy="885798"/>
              <wp:effectExtent l="0" t="0" r="0" b="0"/>
              <wp:docPr id="741272336" name="图片 1" descr="文本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41272336" name="图片 1" descr="文本&#10;&#10;描述已自动生成"/>
                      <pic:cNvPicPr/>
                    </pic:nvPicPr>
                    <pic:blipFill>
                      <a:blip r:embed="rId10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74033" cy="8913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FA8344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2</w:t>
      </w:r>
      <w:r w:rsidRPr="001E74EB">
        <w:rPr>
          <w:rFonts w:ascii="Times New Roman" w:eastAsia="宋体" w:hAnsi="Times New Roman" w:cs="Times New Roman"/>
        </w:rPr>
        <w:t>)</w:t>
      </w:r>
      <w:r w:rsidRPr="001E74EB">
        <w:rPr>
          <w:rFonts w:ascii="Times New Roman" w:eastAsia="宋体" w:hAnsi="Times New Roman" w:cs="Times New Roman" w:hint="eastAsia"/>
        </w:rPr>
        <w:t>找到</w:t>
      </w:r>
      <w:r w:rsidRPr="001E74EB">
        <w:rPr>
          <w:rFonts w:ascii="Times New Roman" w:eastAsia="宋体" w:hAnsi="Times New Roman" w:cs="Times New Roman"/>
        </w:rPr>
        <w:t>dependency</w:t>
      </w:r>
      <w:r w:rsidRPr="001E74EB">
        <w:rPr>
          <w:rFonts w:ascii="Times New Roman" w:eastAsia="宋体" w:hAnsi="Times New Roman" w:cs="Times New Roman"/>
        </w:rPr>
        <w:t>配置项</w:t>
      </w:r>
      <w:r w:rsidRPr="001E74EB">
        <w:rPr>
          <w:rFonts w:ascii="Times New Roman" w:eastAsia="宋体" w:hAnsi="Times New Roman" w:cs="Times New Roman" w:hint="eastAsia"/>
        </w:rPr>
        <w:t>（若无则手动添加）</w:t>
      </w:r>
      <w:r w:rsidRPr="001E74EB">
        <w:rPr>
          <w:rFonts w:ascii="Times New Roman" w:eastAsia="宋体" w:hAnsi="Times New Roman" w:cs="Times New Roman"/>
        </w:rPr>
        <w:t>，添加如下图标红部分的配置，</w:t>
      </w:r>
      <w:r w:rsidRPr="001E74EB">
        <w:rPr>
          <w:rFonts w:ascii="Times New Roman" w:eastAsia="宋体" w:hAnsi="Times New Roman" w:cs="Times New Roman" w:hint="eastAsia"/>
        </w:rPr>
        <w:t>这部分</w:t>
      </w:r>
      <w:r w:rsidRPr="001E74EB">
        <w:rPr>
          <w:rFonts w:ascii="Times New Roman" w:eastAsia="宋体" w:hAnsi="Times New Roman" w:cs="Times New Roman"/>
        </w:rPr>
        <w:t>是</w:t>
      </w:r>
      <w:proofErr w:type="spellStart"/>
      <w:r w:rsidRPr="001E74EB">
        <w:rPr>
          <w:rFonts w:ascii="Times New Roman" w:eastAsia="宋体" w:hAnsi="Times New Roman" w:cs="Times New Roman" w:hint="eastAsia"/>
        </w:rPr>
        <w:t>h</w:t>
      </w:r>
      <w:r w:rsidRPr="001E74EB">
        <w:rPr>
          <w:rFonts w:ascii="Times New Roman" w:eastAsia="宋体" w:hAnsi="Times New Roman" w:cs="Times New Roman"/>
        </w:rPr>
        <w:t>adoop</w:t>
      </w:r>
      <w:proofErr w:type="spellEnd"/>
      <w:r w:rsidRPr="001E74EB">
        <w:rPr>
          <w:rFonts w:ascii="Times New Roman" w:eastAsia="宋体" w:hAnsi="Times New Roman" w:cs="Times New Roman" w:hint="eastAsia"/>
        </w:rPr>
        <w:t>的</w:t>
      </w:r>
      <w:r w:rsidRPr="001E74EB">
        <w:rPr>
          <w:rFonts w:ascii="Times New Roman" w:eastAsia="宋体" w:hAnsi="Times New Roman" w:cs="Times New Roman"/>
        </w:rPr>
        <w:t>依赖，</w:t>
      </w:r>
      <w:r w:rsidRPr="001E74EB">
        <w:rPr>
          <w:rFonts w:ascii="Times New Roman" w:eastAsia="宋体" w:hAnsi="Times New Roman" w:cs="Times New Roman"/>
        </w:rPr>
        <w:t>${</w:t>
      </w:r>
      <w:proofErr w:type="spellStart"/>
      <w:r w:rsidRPr="001E74EB">
        <w:rPr>
          <w:rFonts w:ascii="Times New Roman" w:eastAsia="宋体" w:hAnsi="Times New Roman" w:cs="Times New Roman" w:hint="eastAsia"/>
        </w:rPr>
        <w:t>h</w:t>
      </w:r>
      <w:r w:rsidRPr="001E74EB">
        <w:rPr>
          <w:rFonts w:ascii="Times New Roman" w:eastAsia="宋体" w:hAnsi="Times New Roman" w:cs="Times New Roman"/>
        </w:rPr>
        <w:t>adoop.version</w:t>
      </w:r>
      <w:proofErr w:type="spellEnd"/>
      <w:r w:rsidRPr="001E74EB">
        <w:rPr>
          <w:rFonts w:ascii="Times New Roman" w:eastAsia="宋体" w:hAnsi="Times New Roman" w:cs="Times New Roman"/>
        </w:rPr>
        <w:t>}</w:t>
      </w:r>
      <w:r w:rsidRPr="001E74EB">
        <w:rPr>
          <w:rFonts w:ascii="Times New Roman" w:eastAsia="宋体" w:hAnsi="Times New Roman" w:cs="Times New Roman"/>
        </w:rPr>
        <w:t>表示上述配置的</w:t>
      </w:r>
      <w:proofErr w:type="spellStart"/>
      <w:r w:rsidRPr="001E74EB">
        <w:rPr>
          <w:rFonts w:ascii="Times New Roman" w:eastAsia="宋体" w:hAnsi="Times New Roman" w:cs="Times New Roman" w:hint="eastAsia"/>
        </w:rPr>
        <w:t>h</w:t>
      </w:r>
      <w:r w:rsidRPr="001E74EB">
        <w:rPr>
          <w:rFonts w:ascii="Times New Roman" w:eastAsia="宋体" w:hAnsi="Times New Roman" w:cs="Times New Roman"/>
        </w:rPr>
        <w:t>adoop.version</w:t>
      </w:r>
      <w:proofErr w:type="spellEnd"/>
      <w:r w:rsidRPr="001E74EB">
        <w:rPr>
          <w:rFonts w:ascii="Times New Roman" w:eastAsia="宋体" w:hAnsi="Times New Roman" w:cs="Times New Roman"/>
        </w:rPr>
        <w:t>变量；</w:t>
      </w:r>
    </w:p>
    <w:p w14:paraId="4C8AB52C" w14:textId="6D632764" w:rsidR="001E74EB" w:rsidRPr="001E74EB" w:rsidRDefault="006F4387" w:rsidP="001E74EB">
      <w:pPr>
        <w:spacing w:line="440" w:lineRule="atLeast"/>
        <w:jc w:val="center"/>
        <w:rPr>
          <w:rFonts w:ascii="宋体" w:eastAsia="宋体" w:hAnsi="宋体" w:cs="宋体"/>
          <w:color w:val="333333"/>
          <w:kern w:val="0"/>
          <w:sz w:val="24"/>
        </w:rPr>
      </w:pPr>
      <w:del w:id="24" w:author="明硕 陈" w:date="2024-03-06T20:06:00Z">
        <w:r w:rsidRPr="006F4387" w:rsidDel="00026FEF">
          <w:rPr>
            <w:rFonts w:ascii="宋体" w:eastAsia="宋体" w:hAnsi="宋体" w:cs="宋体"/>
            <w:noProof/>
            <w:color w:val="333333"/>
            <w:kern w:val="0"/>
            <w:sz w:val="24"/>
          </w:rPr>
          <w:lastRenderedPageBreak/>
          <w:drawing>
            <wp:inline distT="0" distB="0" distL="0" distR="0" wp14:anchorId="737A9384" wp14:editId="7A375C40">
              <wp:extent cx="5274310" cy="4827905"/>
              <wp:effectExtent l="0" t="0" r="2540" b="0"/>
              <wp:docPr id="44" name="图片 44" descr="文本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" name="图片 44" descr="文本&#10;&#10;描述已自动生成"/>
                      <pic:cNvPicPr/>
                    </pic:nvPicPr>
                    <pic:blipFill>
                      <a:blip r:embed="rId10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827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5" w:author="明硕 陈" w:date="2024-03-06T20:06:00Z">
        <w:r w:rsidR="00026FEF">
          <w:rPr>
            <w:noProof/>
          </w:rPr>
          <w:drawing>
            <wp:inline distT="0" distB="0" distL="0" distR="0" wp14:anchorId="0FEB22F7" wp14:editId="4AA9061E">
              <wp:extent cx="4408148" cy="3604640"/>
              <wp:effectExtent l="0" t="0" r="0" b="0"/>
              <wp:docPr id="1687397110" name="图片 1" descr="文本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87397110" name="图片 1" descr="文本&#10;&#10;描述已自动生成"/>
                      <pic:cNvPicPr/>
                    </pic:nvPicPr>
                    <pic:blipFill>
                      <a:blip r:embed="rId10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13052" cy="36086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055414A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lastRenderedPageBreak/>
        <w:t>一般修改</w:t>
      </w:r>
      <w:r w:rsidRPr="001E74EB">
        <w:rPr>
          <w:rFonts w:ascii="Times New Roman" w:eastAsia="宋体" w:hAnsi="Times New Roman" w:cs="Times New Roman" w:hint="eastAsia"/>
        </w:rPr>
        <w:t>pom.xml</w:t>
      </w:r>
      <w:r w:rsidRPr="001E74EB">
        <w:rPr>
          <w:rFonts w:ascii="Times New Roman" w:eastAsia="宋体" w:hAnsi="Times New Roman" w:cs="Times New Roman" w:hint="eastAsia"/>
        </w:rPr>
        <w:t>文件后，会提示</w:t>
      </w:r>
      <w:r w:rsidRPr="001E74EB">
        <w:rPr>
          <w:rFonts w:ascii="Times New Roman" w:eastAsia="宋体" w:hAnsi="Times New Roman" w:cs="Times New Roman" w:hint="eastAsia"/>
        </w:rPr>
        <w:t>enable auto-import</w:t>
      </w:r>
      <w:r w:rsidRPr="001E74EB">
        <w:rPr>
          <w:rFonts w:ascii="Times New Roman" w:eastAsia="宋体" w:hAnsi="Times New Roman" w:cs="Times New Roman" w:hint="eastAsia"/>
        </w:rPr>
        <w:t>，点击即可，如果没有提示，则可以右键点击工程名，依次选择</w:t>
      </w:r>
      <w:r w:rsidRPr="001E74EB">
        <w:rPr>
          <w:rFonts w:ascii="Times New Roman" w:eastAsia="宋体" w:hAnsi="Times New Roman" w:cs="Times New Roman" w:hint="eastAsia"/>
        </w:rPr>
        <w:t>Maven</w:t>
      </w:r>
      <w:r w:rsidRPr="001E74EB">
        <w:rPr>
          <w:rFonts w:ascii="Times New Roman" w:eastAsia="宋体" w:hAnsi="Times New Roman" w:cs="Times New Roman" w:hint="eastAsia"/>
        </w:rPr>
        <w:t>—</w:t>
      </w:r>
      <w:r w:rsidRPr="001E74EB">
        <w:rPr>
          <w:rFonts w:ascii="Times New Roman" w:eastAsia="宋体" w:hAnsi="Times New Roman" w:cs="Times New Roman" w:hint="eastAsia"/>
        </w:rPr>
        <w:t>-&gt;Relo</w:t>
      </w:r>
      <w:r w:rsidRPr="001E74EB">
        <w:rPr>
          <w:rFonts w:ascii="Times New Roman" w:eastAsia="宋体" w:hAnsi="Times New Roman" w:cs="Times New Roman"/>
        </w:rPr>
        <w:t>ad project</w:t>
      </w:r>
      <w:r w:rsidRPr="001E74EB">
        <w:rPr>
          <w:rFonts w:ascii="Times New Roman" w:eastAsia="宋体" w:hAnsi="Times New Roman" w:cs="Times New Roman" w:hint="eastAsia"/>
        </w:rPr>
        <w:t>，即可根据</w:t>
      </w:r>
      <w:r w:rsidRPr="001E74EB">
        <w:rPr>
          <w:rFonts w:ascii="Times New Roman" w:eastAsia="宋体" w:hAnsi="Times New Roman" w:cs="Times New Roman" w:hint="eastAsia"/>
        </w:rPr>
        <w:t>pom.xml</w:t>
      </w:r>
      <w:r w:rsidRPr="001E74EB">
        <w:rPr>
          <w:rFonts w:ascii="Times New Roman" w:eastAsia="宋体" w:hAnsi="Times New Roman" w:cs="Times New Roman" w:hint="eastAsia"/>
        </w:rPr>
        <w:t>文件导入依赖包；</w:t>
      </w:r>
    </w:p>
    <w:p w14:paraId="61B6615D" w14:textId="3DBD8095" w:rsidR="001E74EB" w:rsidRPr="001E74EB" w:rsidRDefault="001E74EB" w:rsidP="001E74EB">
      <w:pPr>
        <w:spacing w:line="440" w:lineRule="atLeast"/>
        <w:ind w:firstLineChars="200" w:firstLine="420"/>
        <w:jc w:val="center"/>
        <w:rPr>
          <w:rFonts w:ascii="宋体" w:eastAsia="宋体" w:hAnsi="宋体" w:cs="宋体"/>
          <w:color w:val="333333"/>
          <w:kern w:val="0"/>
          <w:sz w:val="24"/>
        </w:rPr>
      </w:pPr>
      <w:del w:id="26" w:author="明硕 陈" w:date="2024-03-06T20:06:00Z">
        <w:r w:rsidRPr="001E74EB" w:rsidDel="00026FEF">
          <w:rPr>
            <w:noProof/>
          </w:rPr>
          <w:drawing>
            <wp:inline distT="0" distB="0" distL="0" distR="0" wp14:anchorId="055B4A98" wp14:editId="0B0E7FFA">
              <wp:extent cx="4247969" cy="4167674"/>
              <wp:effectExtent l="0" t="0" r="0" b="0"/>
              <wp:docPr id="137" name="图片 1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52655" cy="417227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7" w:author="明硕 陈" w:date="2024-03-06T20:06:00Z">
        <w:r w:rsidR="00026FEF">
          <w:rPr>
            <w:noProof/>
          </w:rPr>
          <w:lastRenderedPageBreak/>
          <w:drawing>
            <wp:inline distT="0" distB="0" distL="0" distR="0" wp14:anchorId="29FAAF8B" wp14:editId="112D320E">
              <wp:extent cx="3742168" cy="4053940"/>
              <wp:effectExtent l="0" t="0" r="0" b="3810"/>
              <wp:docPr id="1620042137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20042137" name=""/>
                      <pic:cNvPicPr/>
                    </pic:nvPicPr>
                    <pic:blipFill>
                      <a:blip r:embed="rId10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50788" cy="40632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C21071" w14:textId="07BD87FF" w:rsidR="001E74EB" w:rsidRPr="001E74EB" w:rsidRDefault="001E74EB" w:rsidP="00DB7879">
      <w:pPr>
        <w:pStyle w:val="ab"/>
      </w:pPr>
      <w:r w:rsidRPr="001E74EB">
        <w:rPr>
          <w:rFonts w:hint="eastAsia"/>
        </w:rPr>
        <w:t>步骤</w:t>
      </w:r>
      <w:r w:rsidRPr="001E74EB">
        <w:rPr>
          <w:rFonts w:hint="eastAsia"/>
        </w:rPr>
        <w:t>3</w:t>
      </w:r>
      <w:r w:rsidRPr="001E74EB">
        <w:rPr>
          <w:rFonts w:hint="eastAsia"/>
        </w:rPr>
        <w:t>：设置语言环境</w:t>
      </w:r>
    </w:p>
    <w:p w14:paraId="2BFD973E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 xml:space="preserve">1) </w:t>
      </w:r>
      <w:r w:rsidRPr="001E74EB">
        <w:rPr>
          <w:rFonts w:ascii="Times New Roman" w:eastAsia="宋体" w:hAnsi="Times New Roman" w:cs="Times New Roman" w:hint="eastAsia"/>
        </w:rPr>
        <w:t>设置语言环境</w:t>
      </w:r>
      <w:r w:rsidRPr="001E74EB">
        <w:rPr>
          <w:rFonts w:ascii="Times New Roman" w:eastAsia="宋体" w:hAnsi="Times New Roman" w:cs="Times New Roman"/>
        </w:rPr>
        <w:t>language level</w:t>
      </w:r>
      <w:r w:rsidRPr="001E74EB">
        <w:rPr>
          <w:rFonts w:ascii="Times New Roman" w:eastAsia="宋体" w:hAnsi="Times New Roman" w:cs="Times New Roman"/>
        </w:rPr>
        <w:t>，点击菜单栏中的</w:t>
      </w:r>
      <w:r w:rsidRPr="001E74EB">
        <w:rPr>
          <w:rFonts w:ascii="Times New Roman" w:eastAsia="宋体" w:hAnsi="Times New Roman" w:cs="Times New Roman"/>
        </w:rPr>
        <w:t>file</w:t>
      </w:r>
      <w:r w:rsidRPr="001E74EB">
        <w:rPr>
          <w:rFonts w:ascii="Times New Roman" w:eastAsia="宋体" w:hAnsi="Times New Roman" w:cs="Times New Roman"/>
        </w:rPr>
        <w:t>，选择</w:t>
      </w:r>
      <w:r w:rsidRPr="001E74EB">
        <w:rPr>
          <w:rFonts w:ascii="Times New Roman" w:eastAsia="宋体" w:hAnsi="Times New Roman" w:cs="Times New Roman"/>
        </w:rPr>
        <w:t>Project Structure</w:t>
      </w:r>
      <w:r w:rsidRPr="001E74EB">
        <w:rPr>
          <w:rFonts w:ascii="Times New Roman" w:eastAsia="宋体" w:hAnsi="Times New Roman" w:cs="Times New Roman"/>
        </w:rPr>
        <w:t>；</w:t>
      </w:r>
    </w:p>
    <w:p w14:paraId="3A9FF759" w14:textId="58264B12" w:rsidR="001E74EB" w:rsidRPr="001E74EB" w:rsidRDefault="001E74EB" w:rsidP="001E74EB">
      <w:pPr>
        <w:spacing w:line="440" w:lineRule="atLeast"/>
        <w:ind w:firstLineChars="200" w:firstLine="420"/>
        <w:jc w:val="center"/>
        <w:rPr>
          <w:rFonts w:ascii="宋体" w:eastAsia="宋体" w:hAnsi="宋体" w:cs="宋体"/>
          <w:color w:val="333333"/>
          <w:kern w:val="0"/>
          <w:sz w:val="24"/>
        </w:rPr>
      </w:pPr>
      <w:del w:id="28" w:author="明硕 陈" w:date="2024-03-06T20:06:00Z">
        <w:r w:rsidRPr="001E74EB" w:rsidDel="00026FEF">
          <w:rPr>
            <w:noProof/>
          </w:rPr>
          <w:drawing>
            <wp:inline distT="0" distB="0" distL="0" distR="0" wp14:anchorId="0D02987E" wp14:editId="3A1A88E0">
              <wp:extent cx="2863675" cy="3558073"/>
              <wp:effectExtent l="0" t="0" r="0" b="0"/>
              <wp:docPr id="138" name="图片 1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75041" cy="3572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9" w:author="明硕 陈" w:date="2024-03-06T20:06:00Z">
        <w:r w:rsidR="00026FEF">
          <w:rPr>
            <w:noProof/>
          </w:rPr>
          <w:lastRenderedPageBreak/>
          <w:drawing>
            <wp:inline distT="0" distB="0" distL="0" distR="0" wp14:anchorId="501AE5FA" wp14:editId="32F58C00">
              <wp:extent cx="2725387" cy="3088291"/>
              <wp:effectExtent l="0" t="0" r="0" b="0"/>
              <wp:docPr id="1969344006" name="图片 1" descr="屏幕的截图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69344006" name="图片 1" descr="屏幕的截图&#10;&#10;描述已自动生成"/>
                      <pic:cNvPicPr/>
                    </pic:nvPicPr>
                    <pic:blipFill>
                      <a:blip r:embed="rId10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33014" cy="309693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E0D24C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弹出如下对话框，选择</w:t>
      </w:r>
      <w:r w:rsidRPr="001E74EB">
        <w:rPr>
          <w:rFonts w:ascii="Times New Roman" w:eastAsia="宋体" w:hAnsi="Times New Roman" w:cs="Times New Roman" w:hint="eastAsia"/>
        </w:rPr>
        <w:t>Modules</w:t>
      </w:r>
      <w:r w:rsidRPr="001E74EB">
        <w:rPr>
          <w:rFonts w:ascii="Times New Roman" w:eastAsia="宋体" w:hAnsi="Times New Roman" w:cs="Times New Roman" w:hint="eastAsia"/>
        </w:rPr>
        <w:t>，选择</w:t>
      </w:r>
      <w:r w:rsidRPr="001E74EB">
        <w:rPr>
          <w:rFonts w:ascii="Times New Roman" w:eastAsia="宋体" w:hAnsi="Times New Roman" w:cs="Times New Roman" w:hint="eastAsia"/>
        </w:rPr>
        <w:t>Language level</w:t>
      </w:r>
      <w:r w:rsidRPr="001E74EB">
        <w:rPr>
          <w:rFonts w:ascii="Times New Roman" w:eastAsia="宋体" w:hAnsi="Times New Roman" w:cs="Times New Roman" w:hint="eastAsia"/>
        </w:rPr>
        <w:t>为</w:t>
      </w:r>
      <w:r w:rsidRPr="001E74EB">
        <w:rPr>
          <w:rFonts w:ascii="Times New Roman" w:eastAsia="宋体" w:hAnsi="Times New Roman" w:cs="Times New Roman" w:hint="eastAsia"/>
        </w:rPr>
        <w:t>8</w:t>
      </w:r>
      <w:r w:rsidRPr="001E74EB">
        <w:rPr>
          <w:rFonts w:ascii="Times New Roman" w:eastAsia="宋体" w:hAnsi="Times New Roman" w:cs="Times New Roman" w:hint="eastAsia"/>
        </w:rPr>
        <w:t>，然后点击</w:t>
      </w:r>
      <w:r w:rsidRPr="001E74EB">
        <w:rPr>
          <w:rFonts w:ascii="Times New Roman" w:eastAsia="宋体" w:hAnsi="Times New Roman" w:cs="Times New Roman" w:hint="eastAsia"/>
        </w:rPr>
        <w:t>Apply</w:t>
      </w:r>
      <w:r w:rsidRPr="001E74EB">
        <w:rPr>
          <w:rFonts w:ascii="Times New Roman" w:eastAsia="宋体" w:hAnsi="Times New Roman" w:cs="Times New Roman" w:hint="eastAsia"/>
        </w:rPr>
        <w:t>，点击</w:t>
      </w:r>
      <w:r w:rsidRPr="001E74EB">
        <w:rPr>
          <w:rFonts w:ascii="Times New Roman" w:eastAsia="宋体" w:hAnsi="Times New Roman" w:cs="Times New Roman" w:hint="eastAsia"/>
        </w:rPr>
        <w:t>OK</w:t>
      </w:r>
      <w:r w:rsidRPr="001E74EB">
        <w:rPr>
          <w:rFonts w:ascii="Times New Roman" w:eastAsia="宋体" w:hAnsi="Times New Roman" w:cs="Times New Roman" w:hint="eastAsia"/>
        </w:rPr>
        <w:t>；</w:t>
      </w:r>
    </w:p>
    <w:p w14:paraId="3CF07398" w14:textId="5C0C10F7" w:rsidR="001E74EB" w:rsidRPr="001E74EB" w:rsidRDefault="001E74EB" w:rsidP="001E74EB">
      <w:pPr>
        <w:spacing w:line="440" w:lineRule="atLeast"/>
        <w:jc w:val="center"/>
        <w:rPr>
          <w:rFonts w:ascii="宋体" w:eastAsia="宋体" w:hAnsi="宋体" w:cs="宋体"/>
          <w:color w:val="333333"/>
          <w:kern w:val="0"/>
          <w:sz w:val="24"/>
        </w:rPr>
      </w:pPr>
      <w:del w:id="30" w:author="明硕 陈" w:date="2024-03-06T20:06:00Z">
        <w:r w:rsidRPr="001E74EB" w:rsidDel="00026FEF">
          <w:rPr>
            <w:noProof/>
          </w:rPr>
          <w:drawing>
            <wp:inline distT="0" distB="0" distL="0" distR="0" wp14:anchorId="2FE0570F" wp14:editId="70098E06">
              <wp:extent cx="5442407" cy="3744685"/>
              <wp:effectExtent l="0" t="0" r="6350" b="1905"/>
              <wp:docPr id="139" name="图片 1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42904" cy="381383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1" w:author="明硕 陈" w:date="2024-03-06T20:06:00Z">
        <w:r w:rsidR="00026FEF">
          <w:rPr>
            <w:noProof/>
          </w:rPr>
          <w:lastRenderedPageBreak/>
          <w:drawing>
            <wp:inline distT="0" distB="0" distL="0" distR="0" wp14:anchorId="55F3C09A" wp14:editId="0330AADE">
              <wp:extent cx="4946073" cy="4131454"/>
              <wp:effectExtent l="0" t="0" r="6985" b="2540"/>
              <wp:docPr id="2122657819" name="图片 1" descr="文本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22657819" name="图片 1" descr="文本&#10;&#10;描述已自动生成"/>
                      <pic:cNvPicPr/>
                    </pic:nvPicPr>
                    <pic:blipFill>
                      <a:blip r:embed="rId1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47972" cy="4133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F8F5AB8" w14:textId="0D17042D" w:rsidR="001E74EB" w:rsidRPr="001E74EB" w:rsidRDefault="001E74EB" w:rsidP="00DB7879">
      <w:pPr>
        <w:pStyle w:val="ab"/>
      </w:pPr>
      <w:r w:rsidRPr="001E74EB">
        <w:rPr>
          <w:rFonts w:hint="eastAsia"/>
        </w:rPr>
        <w:t>步骤</w:t>
      </w:r>
      <w:r w:rsidRPr="001E74EB">
        <w:rPr>
          <w:rFonts w:hint="eastAsia"/>
        </w:rPr>
        <w:t>4</w:t>
      </w:r>
      <w:r w:rsidRPr="001E74EB">
        <w:rPr>
          <w:rFonts w:hint="eastAsia"/>
        </w:rPr>
        <w:t>：设置</w:t>
      </w:r>
      <w:r w:rsidRPr="001E74EB">
        <w:rPr>
          <w:rFonts w:hint="eastAsia"/>
        </w:rPr>
        <w:t>java</w:t>
      </w:r>
      <w:r w:rsidRPr="001E74EB">
        <w:t xml:space="preserve"> </w:t>
      </w:r>
      <w:r w:rsidRPr="001E74EB">
        <w:rPr>
          <w:rFonts w:hint="eastAsia"/>
        </w:rPr>
        <w:t>Compiler</w:t>
      </w:r>
      <w:r w:rsidRPr="001E74EB">
        <w:rPr>
          <w:rFonts w:hint="eastAsia"/>
        </w:rPr>
        <w:t>环境</w:t>
      </w:r>
    </w:p>
    <w:p w14:paraId="69983024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1)</w:t>
      </w:r>
      <w:r w:rsidRPr="001E74EB">
        <w:rPr>
          <w:rFonts w:ascii="Times New Roman" w:eastAsia="宋体" w:hAnsi="Times New Roman" w:cs="Times New Roman" w:hint="eastAsia"/>
        </w:rPr>
        <w:t>点击菜单栏中的</w:t>
      </w:r>
      <w:r w:rsidRPr="001E74EB">
        <w:rPr>
          <w:rFonts w:ascii="Times New Roman" w:eastAsia="宋体" w:hAnsi="Times New Roman" w:cs="Times New Roman" w:hint="eastAsia"/>
        </w:rPr>
        <w:t>file</w:t>
      </w:r>
      <w:r w:rsidRPr="001E74EB">
        <w:rPr>
          <w:rFonts w:ascii="Times New Roman" w:eastAsia="宋体" w:hAnsi="Times New Roman" w:cs="Times New Roman" w:hint="eastAsia"/>
        </w:rPr>
        <w:t>，选择</w:t>
      </w:r>
      <w:r w:rsidRPr="001E74EB">
        <w:rPr>
          <w:rFonts w:ascii="Times New Roman" w:eastAsia="宋体" w:hAnsi="Times New Roman" w:cs="Times New Roman" w:hint="eastAsia"/>
        </w:rPr>
        <w:t>Setting</w:t>
      </w:r>
      <w:r w:rsidRPr="001E74EB">
        <w:rPr>
          <w:rFonts w:ascii="Times New Roman" w:eastAsia="宋体" w:hAnsi="Times New Roman" w:cs="Times New Roman" w:hint="eastAsia"/>
        </w:rPr>
        <w:t>；</w:t>
      </w:r>
    </w:p>
    <w:p w14:paraId="0E7BB31E" w14:textId="01D022A6" w:rsidR="001E74EB" w:rsidRPr="001E74EB" w:rsidRDefault="001E74EB" w:rsidP="001E74EB">
      <w:pPr>
        <w:spacing w:line="440" w:lineRule="atLeast"/>
        <w:ind w:firstLineChars="200" w:firstLine="420"/>
        <w:jc w:val="center"/>
        <w:rPr>
          <w:rFonts w:ascii="宋体" w:eastAsia="宋体" w:hAnsi="宋体" w:cs="宋体"/>
          <w:color w:val="333333"/>
          <w:kern w:val="0"/>
          <w:sz w:val="24"/>
        </w:rPr>
      </w:pPr>
      <w:del w:id="32" w:author="明硕 陈" w:date="2024-03-06T20:06:00Z">
        <w:r w:rsidRPr="001E74EB" w:rsidDel="00026FEF">
          <w:rPr>
            <w:noProof/>
          </w:rPr>
          <w:drawing>
            <wp:inline distT="0" distB="0" distL="0" distR="0" wp14:anchorId="4D758EE2" wp14:editId="58FC83D4">
              <wp:extent cx="2889954" cy="3775787"/>
              <wp:effectExtent l="0" t="0" r="5715" b="0"/>
              <wp:docPr id="140" name="图片 1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05337" cy="37958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3" w:author="明硕 陈" w:date="2024-03-06T20:06:00Z">
        <w:r w:rsidR="00026FEF">
          <w:rPr>
            <w:noProof/>
          </w:rPr>
          <w:lastRenderedPageBreak/>
          <w:drawing>
            <wp:inline distT="0" distB="0" distL="0" distR="0" wp14:anchorId="28CDF127" wp14:editId="7FA93D82">
              <wp:extent cx="2808514" cy="3206832"/>
              <wp:effectExtent l="0" t="0" r="0" b="0"/>
              <wp:docPr id="206642665" name="图片 1" descr="电脑屏幕的截图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6642665" name="图片 1" descr="电脑屏幕的截图&#10;&#10;描述已自动生成"/>
                      <pic:cNvPicPr/>
                    </pic:nvPicPr>
                    <pic:blipFill>
                      <a:blip r:embed="rId1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17621" cy="32172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A9337CD" w14:textId="54EE6478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2</w:t>
      </w:r>
      <w:r w:rsidRPr="001E74EB">
        <w:rPr>
          <w:rFonts w:ascii="Times New Roman" w:eastAsia="宋体" w:hAnsi="Times New Roman" w:cs="Times New Roman"/>
        </w:rPr>
        <w:t>)</w:t>
      </w:r>
      <w:r w:rsidRPr="001E74EB">
        <w:rPr>
          <w:rFonts w:ascii="Times New Roman" w:eastAsia="宋体" w:hAnsi="Times New Roman" w:cs="Times New Roman" w:hint="eastAsia"/>
        </w:rPr>
        <w:t xml:space="preserve"> </w:t>
      </w:r>
      <w:r w:rsidRPr="001E74EB">
        <w:rPr>
          <w:rFonts w:ascii="Times New Roman" w:eastAsia="宋体" w:hAnsi="Times New Roman" w:cs="Times New Roman" w:hint="eastAsia"/>
        </w:rPr>
        <w:t>弹出如下对话框，依次选择</w:t>
      </w:r>
      <w:r w:rsidRPr="001E74EB">
        <w:rPr>
          <w:rFonts w:ascii="Times New Roman" w:eastAsia="宋体" w:hAnsi="Times New Roman" w:cs="Times New Roman"/>
        </w:rPr>
        <w:t>Build</w:t>
      </w:r>
      <w:r w:rsidRPr="001E74EB">
        <w:rPr>
          <w:rFonts w:ascii="Times New Roman" w:eastAsia="宋体" w:hAnsi="Times New Roman" w:cs="Times New Roman"/>
        </w:rPr>
        <w:t>，</w:t>
      </w:r>
      <w:r w:rsidRPr="001E74EB">
        <w:rPr>
          <w:rFonts w:ascii="Times New Roman" w:eastAsia="宋体" w:hAnsi="Times New Roman" w:cs="Times New Roman"/>
        </w:rPr>
        <w:t>Execution</w:t>
      </w:r>
      <w:ins w:id="34" w:author="明硕 陈" w:date="2024-03-06T20:07:00Z">
        <w:r w:rsidR="00026FEF">
          <w:rPr>
            <w:rFonts w:ascii="Times New Roman" w:eastAsia="宋体" w:hAnsi="Times New Roman" w:cs="Times New Roman"/>
          </w:rPr>
          <w:t>, Deployment</w:t>
        </w:r>
      </w:ins>
      <w:r w:rsidRPr="001E74EB">
        <w:rPr>
          <w:rFonts w:ascii="Times New Roman" w:eastAsia="宋体" w:hAnsi="Times New Roman" w:cs="Times New Roman"/>
        </w:rPr>
        <w:t>—-&gt;Compiler—-&gt;Java Compiler</w:t>
      </w:r>
      <w:r w:rsidRPr="001E74EB">
        <w:rPr>
          <w:rFonts w:ascii="Times New Roman" w:eastAsia="宋体" w:hAnsi="Times New Roman" w:cs="Times New Roman"/>
        </w:rPr>
        <w:t>，设置图中的</w:t>
      </w:r>
      <w:r w:rsidRPr="001E74EB">
        <w:rPr>
          <w:rFonts w:ascii="Times New Roman" w:eastAsia="宋体" w:hAnsi="Times New Roman" w:cs="Times New Roman"/>
        </w:rPr>
        <w:t>Project bytecode version</w:t>
      </w:r>
      <w:r w:rsidRPr="001E74EB">
        <w:rPr>
          <w:rFonts w:ascii="Times New Roman" w:eastAsia="宋体" w:hAnsi="Times New Roman" w:cs="Times New Roman"/>
        </w:rPr>
        <w:t>为</w:t>
      </w:r>
      <w:r w:rsidRPr="001E74EB">
        <w:rPr>
          <w:rFonts w:ascii="Times New Roman" w:eastAsia="宋体" w:hAnsi="Times New Roman" w:cs="Times New Roman"/>
        </w:rPr>
        <w:t>1.8</w:t>
      </w:r>
      <w:r w:rsidRPr="001E74EB">
        <w:rPr>
          <w:rFonts w:ascii="Times New Roman" w:eastAsia="宋体" w:hAnsi="Times New Roman" w:cs="Times New Roman"/>
        </w:rPr>
        <w:t>，设置图中的</w:t>
      </w:r>
      <w:r w:rsidRPr="001E74EB">
        <w:rPr>
          <w:rFonts w:ascii="Times New Roman" w:eastAsia="宋体" w:hAnsi="Times New Roman" w:cs="Times New Roman"/>
        </w:rPr>
        <w:t>Target bytecode version</w:t>
      </w:r>
      <w:r w:rsidRPr="001E74EB">
        <w:rPr>
          <w:rFonts w:ascii="Times New Roman" w:eastAsia="宋体" w:hAnsi="Times New Roman" w:cs="Times New Roman"/>
        </w:rPr>
        <w:t>为</w:t>
      </w:r>
      <w:r w:rsidRPr="001E74EB">
        <w:rPr>
          <w:rFonts w:ascii="Times New Roman" w:eastAsia="宋体" w:hAnsi="Times New Roman" w:cs="Times New Roman"/>
        </w:rPr>
        <w:t>1.8</w:t>
      </w:r>
      <w:r w:rsidRPr="001E74EB">
        <w:rPr>
          <w:rFonts w:ascii="Times New Roman" w:eastAsia="宋体" w:hAnsi="Times New Roman" w:cs="Times New Roman"/>
        </w:rPr>
        <w:t>，然后依次点击</w:t>
      </w:r>
      <w:r w:rsidRPr="001E74EB">
        <w:rPr>
          <w:rFonts w:ascii="Times New Roman" w:eastAsia="宋体" w:hAnsi="Times New Roman" w:cs="Times New Roman"/>
        </w:rPr>
        <w:t>Apply</w:t>
      </w:r>
      <w:r w:rsidRPr="001E74EB">
        <w:rPr>
          <w:rFonts w:ascii="Times New Roman" w:eastAsia="宋体" w:hAnsi="Times New Roman" w:cs="Times New Roman"/>
        </w:rPr>
        <w:t>和</w:t>
      </w:r>
      <w:r w:rsidRPr="001E74EB">
        <w:rPr>
          <w:rFonts w:ascii="Times New Roman" w:eastAsia="宋体" w:hAnsi="Times New Roman" w:cs="Times New Roman"/>
        </w:rPr>
        <w:t>OK</w:t>
      </w:r>
      <w:r w:rsidRPr="001E74EB">
        <w:rPr>
          <w:rFonts w:ascii="Times New Roman" w:eastAsia="宋体" w:hAnsi="Times New Roman" w:cs="Times New Roman"/>
        </w:rPr>
        <w:t>；</w:t>
      </w:r>
    </w:p>
    <w:p w14:paraId="3CD08C43" w14:textId="1804FEEC" w:rsidR="001E74EB" w:rsidRPr="001E74EB" w:rsidRDefault="001E74EB" w:rsidP="001E74EB">
      <w:pPr>
        <w:spacing w:line="440" w:lineRule="atLeast"/>
        <w:jc w:val="center"/>
        <w:rPr>
          <w:rFonts w:ascii="宋体" w:eastAsia="宋体" w:hAnsi="宋体" w:cs="宋体"/>
          <w:color w:val="333333"/>
          <w:kern w:val="0"/>
          <w:sz w:val="24"/>
        </w:rPr>
      </w:pPr>
      <w:del w:id="35" w:author="明硕 陈" w:date="2024-03-06T20:06:00Z">
        <w:r w:rsidRPr="001E74EB" w:rsidDel="00026FEF">
          <w:rPr>
            <w:noProof/>
          </w:rPr>
          <w:drawing>
            <wp:inline distT="0" distB="0" distL="0" distR="0" wp14:anchorId="7702ED65" wp14:editId="4AF05DE0">
              <wp:extent cx="5157872" cy="4012163"/>
              <wp:effectExtent l="0" t="0" r="0" b="1270"/>
              <wp:docPr id="141" name="图片 1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95912" cy="404175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6" w:author="明硕 陈" w:date="2024-03-06T20:06:00Z">
        <w:r w:rsidR="00026FEF">
          <w:rPr>
            <w:noProof/>
          </w:rPr>
          <w:lastRenderedPageBreak/>
          <w:drawing>
            <wp:inline distT="0" distB="0" distL="0" distR="0" wp14:anchorId="12B45D5B" wp14:editId="01CF3D2C">
              <wp:extent cx="5274310" cy="3919220"/>
              <wp:effectExtent l="0" t="0" r="2540" b="5080"/>
              <wp:docPr id="2055800660" name="图片 1" descr="电脑屏幕截图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55800660" name="图片 1" descr="电脑屏幕截图&#10;&#10;描述已自动生成"/>
                      <pic:cNvPicPr/>
                    </pic:nvPicPr>
                    <pic:blipFill>
                      <a:blip r:embed="rId1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4BDC639" w14:textId="52BCF9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 w:hint="eastAsia"/>
        </w:rPr>
      </w:pPr>
      <w:r w:rsidRPr="001E74EB">
        <w:rPr>
          <w:rFonts w:ascii="Times New Roman" w:eastAsia="宋体" w:hAnsi="Times New Roman" w:cs="Times New Roman" w:hint="eastAsia"/>
        </w:rPr>
        <w:t>之后就可以开始程序编写。</w:t>
      </w:r>
    </w:p>
    <w:p w14:paraId="7F6A1B52" w14:textId="19BDA763" w:rsidR="001E74EB" w:rsidRDefault="001E74EB" w:rsidP="00DB7879">
      <w:pPr>
        <w:pStyle w:val="a5"/>
        <w:keepNext/>
        <w:keepLines/>
        <w:numPr>
          <w:ilvl w:val="1"/>
          <w:numId w:val="8"/>
        </w:numPr>
        <w:spacing w:line="415" w:lineRule="auto"/>
        <w:ind w:firstLineChars="0"/>
        <w:outlineLvl w:val="2"/>
        <w:rPr>
          <w:rStyle w:val="23"/>
        </w:rPr>
      </w:pPr>
      <w:r w:rsidRPr="00DB7879">
        <w:rPr>
          <w:rStyle w:val="23"/>
          <w:rFonts w:hint="eastAsia"/>
        </w:rPr>
        <w:t>java</w:t>
      </w:r>
      <w:r w:rsidRPr="00DB7879">
        <w:rPr>
          <w:rStyle w:val="23"/>
          <w:rFonts w:hint="eastAsia"/>
        </w:rPr>
        <w:t>实现</w:t>
      </w:r>
      <w:r w:rsidRPr="00DB7879">
        <w:rPr>
          <w:rStyle w:val="23"/>
          <w:rFonts w:hint="eastAsia"/>
        </w:rPr>
        <w:t>HDFS</w:t>
      </w:r>
      <w:r w:rsidRPr="00DB7879">
        <w:rPr>
          <w:rStyle w:val="23"/>
          <w:rFonts w:hint="eastAsia"/>
        </w:rPr>
        <w:t>文件读写</w:t>
      </w:r>
    </w:p>
    <w:p w14:paraId="002EAD5E" w14:textId="6795F71F" w:rsidR="00DB7879" w:rsidRPr="00DB7879" w:rsidRDefault="00DB7879" w:rsidP="00DB7879">
      <w:pPr>
        <w:pStyle w:val="ab"/>
        <w:rPr>
          <w:rStyle w:val="23"/>
          <w:rFonts w:eastAsia="黑体"/>
          <w:b/>
          <w:bCs w:val="0"/>
          <w:sz w:val="24"/>
        </w:rPr>
      </w:pPr>
      <w:r w:rsidRPr="00DB7879">
        <w:rPr>
          <w:rStyle w:val="23"/>
          <w:rFonts w:eastAsia="黑体"/>
          <w:b/>
          <w:bCs w:val="0"/>
          <w:sz w:val="24"/>
        </w:rPr>
        <w:t>步骤</w:t>
      </w:r>
      <w:proofErr w:type="gramStart"/>
      <w:r w:rsidRPr="00DB7879">
        <w:rPr>
          <w:rStyle w:val="23"/>
          <w:rFonts w:eastAsia="黑体"/>
          <w:b/>
          <w:bCs w:val="0"/>
          <w:sz w:val="24"/>
        </w:rPr>
        <w:t>一</w:t>
      </w:r>
      <w:proofErr w:type="gramEnd"/>
      <w:r>
        <w:rPr>
          <w:rStyle w:val="23"/>
          <w:rFonts w:eastAsia="黑体" w:hint="eastAsia"/>
          <w:b/>
          <w:bCs w:val="0"/>
          <w:sz w:val="24"/>
        </w:rPr>
        <w:t>：</w:t>
      </w:r>
    </w:p>
    <w:p w14:paraId="4B77D110" w14:textId="4D0BEA29" w:rsidR="00006689" w:rsidRDefault="00006689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在华为云服务器管理处开放</w:t>
      </w:r>
      <w:r>
        <w:rPr>
          <w:rFonts w:ascii="Times New Roman" w:eastAsia="宋体" w:hAnsi="Times New Roman" w:cs="Times New Roman" w:hint="eastAsia"/>
        </w:rPr>
        <w:t>8</w:t>
      </w:r>
      <w:r>
        <w:rPr>
          <w:rFonts w:ascii="Times New Roman" w:eastAsia="宋体" w:hAnsi="Times New Roman" w:cs="Times New Roman"/>
        </w:rPr>
        <w:t>080</w:t>
      </w:r>
      <w:r>
        <w:rPr>
          <w:rFonts w:ascii="Times New Roman" w:eastAsia="宋体" w:hAnsi="Times New Roman" w:cs="Times New Roman" w:hint="eastAsia"/>
        </w:rPr>
        <w:t>端口，</w:t>
      </w:r>
      <w:proofErr w:type="gramStart"/>
      <w:r>
        <w:rPr>
          <w:rFonts w:ascii="Times New Roman" w:eastAsia="宋体" w:hAnsi="Times New Roman" w:cs="Times New Roman" w:hint="eastAsia"/>
        </w:rPr>
        <w:t>点击主</w:t>
      </w:r>
      <w:proofErr w:type="gramEnd"/>
      <w:r w:rsidR="009B3DD3">
        <w:rPr>
          <w:rFonts w:ascii="Times New Roman" w:eastAsia="宋体" w:hAnsi="Times New Roman" w:cs="Times New Roman" w:hint="eastAsia"/>
        </w:rPr>
        <w:t>节点所在的服务器</w:t>
      </w:r>
    </w:p>
    <w:p w14:paraId="16164713" w14:textId="786FDC36" w:rsidR="00006689" w:rsidRDefault="00006689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006689">
        <w:rPr>
          <w:rFonts w:ascii="Times New Roman" w:eastAsia="宋体" w:hAnsi="Times New Roman" w:cs="Times New Roman"/>
          <w:noProof/>
        </w:rPr>
        <w:drawing>
          <wp:inline distT="0" distB="0" distL="0" distR="0" wp14:anchorId="7D664AAC" wp14:editId="5D73AB35">
            <wp:extent cx="5274310" cy="2727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EA91" w14:textId="7B2D0668" w:rsidR="009B3DD3" w:rsidRDefault="009B3DD3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095BBAC5" w14:textId="4E27AC39" w:rsidR="00D86797" w:rsidRDefault="00D86797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点击安全组，点击配置规则</w:t>
      </w:r>
    </w:p>
    <w:p w14:paraId="1BA4C48D" w14:textId="6306F5FA" w:rsidR="00D86797" w:rsidRDefault="00D86797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D86797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0155623" wp14:editId="5B4B84A8">
            <wp:extent cx="5274310" cy="2901315"/>
            <wp:effectExtent l="0" t="0" r="2540" b="0"/>
            <wp:docPr id="37" name="图片 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55EF" w14:textId="7049D5D5" w:rsidR="00D86797" w:rsidRDefault="00D86797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5B9D2DEF" w14:textId="13C387A6" w:rsidR="00BD2BE0" w:rsidRDefault="00BD2BE0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点击</w:t>
      </w:r>
      <w:proofErr w:type="gramStart"/>
      <w:r>
        <w:rPr>
          <w:rFonts w:ascii="Times New Roman" w:eastAsia="宋体" w:hAnsi="Times New Roman" w:cs="Times New Roman" w:hint="eastAsia"/>
        </w:rPr>
        <w:t>入方向</w:t>
      </w:r>
      <w:proofErr w:type="gramEnd"/>
      <w:r>
        <w:rPr>
          <w:rFonts w:ascii="Times New Roman" w:eastAsia="宋体" w:hAnsi="Times New Roman" w:cs="Times New Roman" w:hint="eastAsia"/>
        </w:rPr>
        <w:t>规则，点击添加规则</w:t>
      </w:r>
    </w:p>
    <w:p w14:paraId="4F379D5B" w14:textId="6402400B" w:rsidR="00BD2BE0" w:rsidRDefault="00BD2BE0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BD2BE0">
        <w:rPr>
          <w:rFonts w:ascii="Times New Roman" w:eastAsia="宋体" w:hAnsi="Times New Roman" w:cs="Times New Roman"/>
          <w:noProof/>
        </w:rPr>
        <w:drawing>
          <wp:inline distT="0" distB="0" distL="0" distR="0" wp14:anchorId="7C1BA7BF" wp14:editId="157F8F3C">
            <wp:extent cx="5274310" cy="2236470"/>
            <wp:effectExtent l="0" t="0" r="2540" b="0"/>
            <wp:docPr id="40" name="图片 4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C6A7" w14:textId="0E9E86F3" w:rsidR="00CC548D" w:rsidRDefault="00CC548D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72ABE3CD" w14:textId="21D8DAC6" w:rsidR="00922745" w:rsidRDefault="00922745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按照下图填入后，点击确定</w:t>
      </w:r>
    </w:p>
    <w:p w14:paraId="0054CDF4" w14:textId="7526B9B2" w:rsidR="00CC548D" w:rsidRDefault="00AE6757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AE6757">
        <w:rPr>
          <w:rFonts w:ascii="Times New Roman" w:eastAsia="宋体" w:hAnsi="Times New Roman" w:cs="Times New Roman"/>
          <w:noProof/>
        </w:rPr>
        <w:drawing>
          <wp:inline distT="0" distB="0" distL="0" distR="0" wp14:anchorId="20536655" wp14:editId="2C02C835">
            <wp:extent cx="5274310" cy="2526665"/>
            <wp:effectExtent l="0" t="0" r="2540" b="6985"/>
            <wp:docPr id="50" name="图片 5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应用程序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935" w14:textId="534541F1" w:rsidR="0096711F" w:rsidRDefault="0096711F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修改后的截图如下</w:t>
      </w:r>
      <w:r w:rsidR="00080479">
        <w:rPr>
          <w:rFonts w:ascii="Times New Roman" w:eastAsia="宋体" w:hAnsi="Times New Roman" w:cs="Times New Roman" w:hint="eastAsia"/>
        </w:rPr>
        <w:t>，则表示开放成功</w:t>
      </w:r>
    </w:p>
    <w:p w14:paraId="4F45ADE7" w14:textId="610A3E1B" w:rsidR="0096711F" w:rsidRPr="00006689" w:rsidRDefault="0096711F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96711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0FD8306" wp14:editId="31525638">
            <wp:extent cx="5274310" cy="2240280"/>
            <wp:effectExtent l="0" t="0" r="2540" b="7620"/>
            <wp:docPr id="51" name="图片 5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电脑屏幕截图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B306" w14:textId="77777777" w:rsidR="00006689" w:rsidRDefault="00006689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24A715D9" w14:textId="2B8FECAF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首先确定</w:t>
      </w:r>
      <w:r w:rsidRPr="001E74EB">
        <w:rPr>
          <w:rFonts w:ascii="Times New Roman" w:eastAsia="宋体" w:hAnsi="Times New Roman" w:cs="Times New Roman" w:hint="eastAsia"/>
        </w:rPr>
        <w:t>Hadoop</w:t>
      </w:r>
      <w:r w:rsidRPr="001E74EB">
        <w:rPr>
          <w:rFonts w:ascii="Times New Roman" w:eastAsia="宋体" w:hAnsi="Times New Roman" w:cs="Times New Roman" w:hint="eastAsia"/>
        </w:rPr>
        <w:t>集群</w:t>
      </w:r>
      <w:r w:rsidRPr="001E74EB">
        <w:rPr>
          <w:rFonts w:ascii="Times New Roman" w:eastAsia="宋体" w:hAnsi="Times New Roman" w:cs="Times New Roman" w:hint="eastAsia"/>
        </w:rPr>
        <w:t>8</w:t>
      </w:r>
      <w:r w:rsidRPr="001E74EB">
        <w:rPr>
          <w:rFonts w:ascii="Times New Roman" w:eastAsia="宋体" w:hAnsi="Times New Roman" w:cs="Times New Roman"/>
        </w:rPr>
        <w:t>020</w:t>
      </w:r>
      <w:r w:rsidRPr="001E74EB">
        <w:rPr>
          <w:rFonts w:ascii="Times New Roman" w:eastAsia="宋体" w:hAnsi="Times New Roman" w:cs="Times New Roman" w:hint="eastAsia"/>
        </w:rPr>
        <w:t>端口是否开放，连接服务器后输入：</w:t>
      </w:r>
    </w:p>
    <w:p w14:paraId="38FDDF74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t>n</w:t>
      </w:r>
      <w:r w:rsidRPr="001E74EB">
        <w:rPr>
          <w:rFonts w:ascii="Times New Roman" w:eastAsia="宋体" w:hAnsi="Times New Roman" w:cs="Times New Roman" w:hint="eastAsia"/>
          <w:i/>
          <w:iCs/>
        </w:rPr>
        <w:t>etstat</w:t>
      </w:r>
      <w:r w:rsidRPr="001E74EB">
        <w:rPr>
          <w:rFonts w:ascii="Times New Roman" w:eastAsia="宋体" w:hAnsi="Times New Roman" w:cs="Times New Roman"/>
          <w:i/>
          <w:iCs/>
        </w:rPr>
        <w:t xml:space="preserve"> -</w:t>
      </w:r>
      <w:proofErr w:type="spellStart"/>
      <w:r w:rsidRPr="001E74EB">
        <w:rPr>
          <w:rFonts w:ascii="Times New Roman" w:eastAsia="宋体" w:hAnsi="Times New Roman" w:cs="Times New Roman" w:hint="eastAsia"/>
          <w:i/>
          <w:iCs/>
        </w:rPr>
        <w:t>ltpn</w:t>
      </w:r>
      <w:proofErr w:type="spellEnd"/>
    </w:p>
    <w:p w14:paraId="7E7232C3" w14:textId="77777777" w:rsidR="001E74EB" w:rsidRPr="001E74EB" w:rsidRDefault="001E74EB" w:rsidP="001E74EB">
      <w:r w:rsidRPr="001E74EB">
        <w:rPr>
          <w:noProof/>
        </w:rPr>
        <w:drawing>
          <wp:inline distT="0" distB="0" distL="0" distR="0" wp14:anchorId="0A9C8146" wp14:editId="31182090">
            <wp:extent cx="4546600" cy="13970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69EF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确保</w:t>
      </w:r>
      <w:r w:rsidRPr="001E74EB">
        <w:rPr>
          <w:rFonts w:ascii="Times New Roman" w:eastAsia="宋体" w:hAnsi="Times New Roman" w:cs="Times New Roman" w:hint="eastAsia"/>
        </w:rPr>
        <w:t>8</w:t>
      </w:r>
      <w:r w:rsidRPr="001E74EB">
        <w:rPr>
          <w:rFonts w:ascii="Times New Roman" w:eastAsia="宋体" w:hAnsi="Times New Roman" w:cs="Times New Roman"/>
        </w:rPr>
        <w:t>020</w:t>
      </w:r>
      <w:r w:rsidRPr="001E74EB">
        <w:rPr>
          <w:rFonts w:ascii="Times New Roman" w:eastAsia="宋体" w:hAnsi="Times New Roman" w:cs="Times New Roman" w:hint="eastAsia"/>
        </w:rPr>
        <w:t>端口监听的不是本地</w:t>
      </w:r>
      <w:r w:rsidRPr="001E74EB">
        <w:rPr>
          <w:rFonts w:ascii="Times New Roman" w:eastAsia="宋体" w:hAnsi="Times New Roman" w:cs="Times New Roman" w:hint="eastAsia"/>
        </w:rPr>
        <w:t>IP</w:t>
      </w:r>
      <w:r w:rsidRPr="001E74EB">
        <w:rPr>
          <w:rFonts w:ascii="Times New Roman" w:eastAsia="宋体" w:hAnsi="Times New Roman" w:cs="Times New Roman" w:hint="eastAsia"/>
        </w:rPr>
        <w:t>（上图为正确情况，可跳过</w:t>
      </w:r>
      <w:r w:rsidRPr="001E74EB">
        <w:rPr>
          <w:rFonts w:ascii="Times New Roman" w:eastAsia="宋体" w:hAnsi="Times New Roman" w:cs="Times New Roman" w:hint="eastAsia"/>
        </w:rPr>
        <w:t>hosts</w:t>
      </w:r>
      <w:r w:rsidRPr="001E74EB">
        <w:rPr>
          <w:rFonts w:ascii="Times New Roman" w:eastAsia="宋体" w:hAnsi="Times New Roman" w:cs="Times New Roman" w:hint="eastAsia"/>
        </w:rPr>
        <w:t>文件修改步骤；若为</w:t>
      </w:r>
      <w:r w:rsidRPr="001E74EB">
        <w:rPr>
          <w:rFonts w:ascii="Times New Roman" w:eastAsia="宋体" w:hAnsi="Times New Roman" w:cs="Times New Roman" w:hint="eastAsia"/>
        </w:rPr>
        <w:t xml:space="preserve"> </w:t>
      </w:r>
      <w:r w:rsidRPr="001E74EB">
        <w:rPr>
          <w:rFonts w:ascii="Times New Roman" w:eastAsia="宋体" w:hAnsi="Times New Roman" w:cs="Times New Roman"/>
        </w:rPr>
        <w:t xml:space="preserve">127.0.0.1:8020 </w:t>
      </w:r>
      <w:r w:rsidRPr="001E74EB">
        <w:rPr>
          <w:rFonts w:ascii="Times New Roman" w:eastAsia="宋体" w:hAnsi="Times New Roman" w:cs="Times New Roman" w:hint="eastAsia"/>
        </w:rPr>
        <w:t>则需要修改</w:t>
      </w:r>
      <w:r w:rsidRPr="001E74EB">
        <w:rPr>
          <w:rFonts w:ascii="Times New Roman" w:eastAsia="宋体" w:hAnsi="Times New Roman" w:cs="Times New Roman" w:hint="eastAsia"/>
        </w:rPr>
        <w:t>hosts</w:t>
      </w:r>
      <w:r w:rsidRPr="001E74EB">
        <w:rPr>
          <w:rFonts w:ascii="Times New Roman" w:eastAsia="宋体" w:hAnsi="Times New Roman" w:cs="Times New Roman" w:hint="eastAsia"/>
        </w:rPr>
        <w:t>文件）</w:t>
      </w:r>
    </w:p>
    <w:p w14:paraId="2376E2D9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修改</w:t>
      </w:r>
      <w:r w:rsidRPr="001E74EB">
        <w:rPr>
          <w:rFonts w:ascii="Times New Roman" w:eastAsia="宋体" w:hAnsi="Times New Roman" w:cs="Times New Roman" w:hint="eastAsia"/>
        </w:rPr>
        <w:t>hosts</w:t>
      </w:r>
      <w:r w:rsidRPr="001E74EB">
        <w:rPr>
          <w:rFonts w:ascii="Times New Roman" w:eastAsia="宋体" w:hAnsi="Times New Roman" w:cs="Times New Roman" w:hint="eastAsia"/>
        </w:rPr>
        <w:t>文件（四台服务器都需要操作），输入：</w:t>
      </w:r>
    </w:p>
    <w:p w14:paraId="22E95D66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t>v</w:t>
      </w:r>
      <w:r w:rsidRPr="001E74EB">
        <w:rPr>
          <w:rFonts w:ascii="Times New Roman" w:eastAsia="宋体" w:hAnsi="Times New Roman" w:cs="Times New Roman" w:hint="eastAsia"/>
          <w:i/>
          <w:iCs/>
        </w:rPr>
        <w:t>im</w:t>
      </w:r>
      <w:r w:rsidRPr="001E74EB">
        <w:rPr>
          <w:rFonts w:ascii="Times New Roman" w:eastAsia="宋体" w:hAnsi="Times New Roman" w:cs="Times New Roman"/>
          <w:i/>
          <w:iCs/>
        </w:rPr>
        <w:t xml:space="preserve"> /</w:t>
      </w:r>
      <w:proofErr w:type="spellStart"/>
      <w:r w:rsidRPr="001E74EB">
        <w:rPr>
          <w:rFonts w:ascii="Times New Roman" w:eastAsia="宋体" w:hAnsi="Times New Roman" w:cs="Times New Roman"/>
          <w:i/>
          <w:iCs/>
        </w:rPr>
        <w:t>etc</w:t>
      </w:r>
      <w:proofErr w:type="spellEnd"/>
      <w:r w:rsidRPr="001E74EB">
        <w:rPr>
          <w:rFonts w:ascii="Times New Roman" w:eastAsia="宋体" w:hAnsi="Times New Roman" w:cs="Times New Roman"/>
          <w:i/>
          <w:iCs/>
        </w:rPr>
        <w:t>/hosts</w:t>
      </w:r>
    </w:p>
    <w:p w14:paraId="6DB0DF3A" w14:textId="77777777" w:rsidR="001E74EB" w:rsidRPr="001E74EB" w:rsidRDefault="001E74EB" w:rsidP="001E74EB">
      <w:r w:rsidRPr="001E74EB">
        <w:rPr>
          <w:rFonts w:hint="eastAsia"/>
          <w:noProof/>
        </w:rPr>
        <w:drawing>
          <wp:inline distT="0" distB="0" distL="0" distR="0" wp14:anchorId="05A60EC1" wp14:editId="4E90BECE">
            <wp:extent cx="4749800" cy="22606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B7B8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将</w:t>
      </w:r>
      <w:r w:rsidRPr="001E74EB">
        <w:rPr>
          <w:rFonts w:ascii="Times New Roman" w:eastAsia="宋体" w:hAnsi="Times New Roman" w:cs="Times New Roman" w:hint="eastAsia"/>
        </w:rPr>
        <w:t>1</w:t>
      </w:r>
      <w:r w:rsidRPr="001E74EB">
        <w:rPr>
          <w:rFonts w:ascii="Times New Roman" w:eastAsia="宋体" w:hAnsi="Times New Roman" w:cs="Times New Roman"/>
        </w:rPr>
        <w:t>27.0.0.1</w:t>
      </w:r>
      <w:r w:rsidRPr="001E74EB">
        <w:rPr>
          <w:rFonts w:ascii="Times New Roman" w:eastAsia="宋体" w:hAnsi="Times New Roman" w:cs="Times New Roman" w:hint="eastAsia"/>
        </w:rPr>
        <w:t>的部分注释掉，然后将四台服务器</w:t>
      </w:r>
      <w:proofErr w:type="spellStart"/>
      <w:r w:rsidRPr="001E74EB">
        <w:rPr>
          <w:rFonts w:ascii="Times New Roman" w:eastAsia="宋体" w:hAnsi="Times New Roman" w:cs="Times New Roman" w:hint="eastAsia"/>
        </w:rPr>
        <w:t>ip</w:t>
      </w:r>
      <w:proofErr w:type="spellEnd"/>
      <w:r w:rsidRPr="001E74EB">
        <w:rPr>
          <w:rFonts w:ascii="Times New Roman" w:eastAsia="宋体" w:hAnsi="Times New Roman" w:cs="Times New Roman" w:hint="eastAsia"/>
        </w:rPr>
        <w:t>修改为局域网</w:t>
      </w:r>
      <w:proofErr w:type="spellStart"/>
      <w:r w:rsidRPr="001E74EB">
        <w:rPr>
          <w:rFonts w:ascii="Times New Roman" w:eastAsia="宋体" w:hAnsi="Times New Roman" w:cs="Times New Roman" w:hint="eastAsia"/>
        </w:rPr>
        <w:t>ip</w:t>
      </w:r>
      <w:proofErr w:type="spellEnd"/>
      <w:r w:rsidRPr="001E74EB">
        <w:rPr>
          <w:rFonts w:ascii="Times New Roman" w:eastAsia="宋体" w:hAnsi="Times New Roman" w:cs="Times New Roman" w:hint="eastAsia"/>
        </w:rPr>
        <w:t>（可在华为云上查看）</w:t>
      </w:r>
    </w:p>
    <w:p w14:paraId="4044ED3A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然后设置电脑与服务器的</w:t>
      </w:r>
      <w:r w:rsidRPr="001E74EB">
        <w:rPr>
          <w:rFonts w:ascii="Times New Roman" w:eastAsia="宋体" w:hAnsi="Times New Roman" w:cs="Times New Roman" w:hint="eastAsia"/>
        </w:rPr>
        <w:t>ssh</w:t>
      </w:r>
      <w:proofErr w:type="gramStart"/>
      <w:r w:rsidRPr="001E74EB">
        <w:rPr>
          <w:rFonts w:ascii="Times New Roman" w:eastAsia="宋体" w:hAnsi="Times New Roman" w:cs="Times New Roman" w:hint="eastAsia"/>
        </w:rPr>
        <w:t>免密登陆</w:t>
      </w:r>
      <w:proofErr w:type="gramEnd"/>
      <w:r w:rsidRPr="001E74EB">
        <w:rPr>
          <w:rFonts w:ascii="Times New Roman" w:eastAsia="宋体" w:hAnsi="Times New Roman" w:cs="Times New Roman" w:hint="eastAsia"/>
        </w:rPr>
        <w:t>：</w:t>
      </w:r>
    </w:p>
    <w:p w14:paraId="2F4DACAD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打开终端，输入下面命令</w:t>
      </w:r>
    </w:p>
    <w:p w14:paraId="51E6442F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t>ls ~/.ssh</w:t>
      </w:r>
    </w:p>
    <w:p w14:paraId="09D2A907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如果存在</w:t>
      </w:r>
      <w:proofErr w:type="spellStart"/>
      <w:r w:rsidRPr="001E74EB">
        <w:rPr>
          <w:rFonts w:ascii="Times New Roman" w:eastAsia="宋体" w:hAnsi="Times New Roman" w:cs="Times New Roman"/>
        </w:rPr>
        <w:t>id_rsa</w:t>
      </w:r>
      <w:proofErr w:type="spellEnd"/>
      <w:r w:rsidRPr="001E74EB">
        <w:rPr>
          <w:rFonts w:ascii="Times New Roman" w:eastAsia="宋体" w:hAnsi="Times New Roman" w:cs="Times New Roman"/>
        </w:rPr>
        <w:t>和</w:t>
      </w:r>
      <w:r w:rsidRPr="001E74EB">
        <w:rPr>
          <w:rFonts w:ascii="Times New Roman" w:eastAsia="宋体" w:hAnsi="Times New Roman" w:cs="Times New Roman"/>
        </w:rPr>
        <w:t>id_rsa.pub</w:t>
      </w:r>
      <w:r w:rsidRPr="001E74EB">
        <w:rPr>
          <w:rFonts w:ascii="Times New Roman" w:eastAsia="宋体" w:hAnsi="Times New Roman" w:cs="Times New Roman"/>
        </w:rPr>
        <w:t>文件，说明之前生成过密钥，无需操作；</w:t>
      </w:r>
    </w:p>
    <w:p w14:paraId="71AB1EDF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如果不存在上述两个文件，则命令行输入</w:t>
      </w:r>
    </w:p>
    <w:p w14:paraId="4CCC4D18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lastRenderedPageBreak/>
        <w:t xml:space="preserve">ssh-keygen -t </w:t>
      </w:r>
      <w:proofErr w:type="spellStart"/>
      <w:r w:rsidRPr="001E74EB">
        <w:rPr>
          <w:rFonts w:ascii="Times New Roman" w:eastAsia="宋体" w:hAnsi="Times New Roman" w:cs="Times New Roman"/>
          <w:i/>
          <w:iCs/>
        </w:rPr>
        <w:t>rsa</w:t>
      </w:r>
      <w:proofErr w:type="spellEnd"/>
    </w:p>
    <w:p w14:paraId="54B663C4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即可生成上述两个文件。</w:t>
      </w:r>
    </w:p>
    <w:p w14:paraId="741E2C11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将公</w:t>
      </w:r>
      <w:proofErr w:type="gramStart"/>
      <w:r w:rsidRPr="001E74EB">
        <w:rPr>
          <w:rFonts w:ascii="Times New Roman" w:eastAsia="宋体" w:hAnsi="Times New Roman" w:cs="Times New Roman"/>
        </w:rPr>
        <w:t>钥</w:t>
      </w:r>
      <w:proofErr w:type="gramEnd"/>
      <w:r w:rsidRPr="001E74EB">
        <w:rPr>
          <w:rFonts w:ascii="Times New Roman" w:eastAsia="宋体" w:hAnsi="Times New Roman" w:cs="Times New Roman"/>
        </w:rPr>
        <w:t>文件</w:t>
      </w:r>
      <w:r w:rsidRPr="001E74EB">
        <w:rPr>
          <w:rFonts w:ascii="Times New Roman" w:eastAsia="宋体" w:hAnsi="Times New Roman" w:cs="Times New Roman"/>
        </w:rPr>
        <w:t>id_rsa.pub</w:t>
      </w:r>
      <w:r w:rsidRPr="001E74EB">
        <w:rPr>
          <w:rFonts w:ascii="Times New Roman" w:eastAsia="宋体" w:hAnsi="Times New Roman" w:cs="Times New Roman"/>
        </w:rPr>
        <w:t>传送到服务器到</w:t>
      </w:r>
      <w:r w:rsidRPr="001E74EB">
        <w:rPr>
          <w:rFonts w:ascii="Times New Roman" w:eastAsia="宋体" w:hAnsi="Times New Roman" w:cs="Times New Roman"/>
        </w:rPr>
        <w:t>~/.ssh</w:t>
      </w:r>
      <w:r w:rsidRPr="001E74EB">
        <w:rPr>
          <w:rFonts w:ascii="Times New Roman" w:eastAsia="宋体" w:hAnsi="Times New Roman" w:cs="Times New Roman"/>
        </w:rPr>
        <w:t>目录下</w:t>
      </w:r>
    </w:p>
    <w:p w14:paraId="448D8E86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t xml:space="preserve"> </w:t>
      </w:r>
      <w:proofErr w:type="spellStart"/>
      <w:r w:rsidRPr="001E74EB">
        <w:rPr>
          <w:rFonts w:ascii="Times New Roman" w:eastAsia="宋体" w:hAnsi="Times New Roman" w:cs="Times New Roman"/>
          <w:i/>
          <w:iCs/>
        </w:rPr>
        <w:t>scp</w:t>
      </w:r>
      <w:proofErr w:type="spellEnd"/>
      <w:r w:rsidRPr="001E74EB">
        <w:rPr>
          <w:rFonts w:ascii="Times New Roman" w:eastAsia="宋体" w:hAnsi="Times New Roman" w:cs="Times New Roman"/>
          <w:i/>
          <w:iCs/>
        </w:rPr>
        <w:t xml:space="preserve"> ~/.ssh/id_rsa.pub </w:t>
      </w:r>
      <w:proofErr w:type="gramStart"/>
      <w:r w:rsidRPr="001E74EB">
        <w:rPr>
          <w:rFonts w:ascii="Times New Roman" w:eastAsia="宋体" w:hAnsi="Times New Roman" w:cs="Times New Roman"/>
          <w:i/>
          <w:iCs/>
        </w:rPr>
        <w:t>user-name@10.10.10.6:~</w:t>
      </w:r>
      <w:proofErr w:type="gramEnd"/>
      <w:r w:rsidRPr="001E74EB">
        <w:rPr>
          <w:rFonts w:ascii="Times New Roman" w:eastAsia="宋体" w:hAnsi="Times New Roman" w:cs="Times New Roman"/>
          <w:i/>
          <w:iCs/>
        </w:rPr>
        <w:t>/id_rsa.pub</w:t>
      </w:r>
    </w:p>
    <w:p w14:paraId="05A17862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服务器</w:t>
      </w:r>
      <w:r w:rsidRPr="001E74EB">
        <w:rPr>
          <w:rFonts w:ascii="Times New Roman" w:eastAsia="宋体" w:hAnsi="Times New Roman" w:cs="Times New Roman"/>
        </w:rPr>
        <w:t>~/.ssh</w:t>
      </w:r>
      <w:r w:rsidRPr="001E74EB">
        <w:rPr>
          <w:rFonts w:ascii="Times New Roman" w:eastAsia="宋体" w:hAnsi="Times New Roman" w:cs="Times New Roman"/>
        </w:rPr>
        <w:t>目录已存在</w:t>
      </w:r>
      <w:proofErr w:type="spellStart"/>
      <w:r w:rsidRPr="001E74EB">
        <w:rPr>
          <w:rFonts w:ascii="Times New Roman" w:eastAsia="宋体" w:hAnsi="Times New Roman" w:cs="Times New Roman"/>
        </w:rPr>
        <w:t>authorized_keys</w:t>
      </w:r>
      <w:proofErr w:type="spellEnd"/>
      <w:r w:rsidRPr="001E74EB">
        <w:rPr>
          <w:rFonts w:ascii="Times New Roman" w:eastAsia="宋体" w:hAnsi="Times New Roman" w:cs="Times New Roman"/>
        </w:rPr>
        <w:t>，则将上传的</w:t>
      </w:r>
      <w:r w:rsidRPr="001E74EB">
        <w:rPr>
          <w:rFonts w:ascii="Times New Roman" w:eastAsia="宋体" w:hAnsi="Times New Roman" w:cs="Times New Roman"/>
        </w:rPr>
        <w:t>id_rsa.pub</w:t>
      </w:r>
      <w:r w:rsidRPr="001E74EB">
        <w:rPr>
          <w:rFonts w:ascii="Times New Roman" w:eastAsia="宋体" w:hAnsi="Times New Roman" w:cs="Times New Roman"/>
        </w:rPr>
        <w:t>添加到文件内容的后面</w:t>
      </w:r>
    </w:p>
    <w:p w14:paraId="1E9408F1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确保本地电脑可以直接</w:t>
      </w:r>
      <w:r w:rsidRPr="001E74EB">
        <w:rPr>
          <w:rFonts w:ascii="Times New Roman" w:eastAsia="宋体" w:hAnsi="Times New Roman" w:cs="Times New Roman" w:hint="eastAsia"/>
        </w:rPr>
        <w:t>ssh</w:t>
      </w:r>
      <w:r w:rsidRPr="001E74EB">
        <w:rPr>
          <w:rFonts w:ascii="Times New Roman" w:eastAsia="宋体" w:hAnsi="Times New Roman" w:cs="Times New Roman" w:hint="eastAsia"/>
        </w:rPr>
        <w:t>连通服务器</w:t>
      </w:r>
    </w:p>
    <w:p w14:paraId="3027C803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修改本地</w:t>
      </w:r>
      <w:r w:rsidRPr="001E74EB">
        <w:rPr>
          <w:rFonts w:ascii="Times New Roman" w:eastAsia="宋体" w:hAnsi="Times New Roman" w:cs="Times New Roman" w:hint="eastAsia"/>
        </w:rPr>
        <w:t>hosts</w:t>
      </w:r>
      <w:r w:rsidRPr="001E74EB">
        <w:rPr>
          <w:rFonts w:ascii="Times New Roman" w:eastAsia="宋体" w:hAnsi="Times New Roman" w:cs="Times New Roman" w:hint="eastAsia"/>
        </w:rPr>
        <w:t>文件，在本地终端输入：</w:t>
      </w:r>
    </w:p>
    <w:p w14:paraId="0130F95B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t>v</w:t>
      </w:r>
      <w:r w:rsidRPr="001E74EB">
        <w:rPr>
          <w:rFonts w:ascii="Times New Roman" w:eastAsia="宋体" w:hAnsi="Times New Roman" w:cs="Times New Roman" w:hint="eastAsia"/>
          <w:i/>
          <w:iCs/>
        </w:rPr>
        <w:t>im</w:t>
      </w:r>
      <w:r w:rsidRPr="001E74EB">
        <w:rPr>
          <w:rFonts w:ascii="Times New Roman" w:eastAsia="宋体" w:hAnsi="Times New Roman" w:cs="Times New Roman"/>
          <w:i/>
          <w:iCs/>
        </w:rPr>
        <w:t xml:space="preserve"> /</w:t>
      </w:r>
      <w:proofErr w:type="spellStart"/>
      <w:r w:rsidRPr="001E74EB">
        <w:rPr>
          <w:rFonts w:ascii="Times New Roman" w:eastAsia="宋体" w:hAnsi="Times New Roman" w:cs="Times New Roman"/>
          <w:i/>
          <w:iCs/>
        </w:rPr>
        <w:t>etc</w:t>
      </w:r>
      <w:proofErr w:type="spellEnd"/>
      <w:r w:rsidRPr="001E74EB">
        <w:rPr>
          <w:rFonts w:ascii="Times New Roman" w:eastAsia="宋体" w:hAnsi="Times New Roman" w:cs="Times New Roman"/>
          <w:i/>
          <w:iCs/>
        </w:rPr>
        <w:t>/hosts</w:t>
      </w:r>
    </w:p>
    <w:p w14:paraId="4EDAB881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添加四台服务器局域网</w:t>
      </w:r>
      <w:proofErr w:type="spellStart"/>
      <w:r w:rsidRPr="001E74EB">
        <w:rPr>
          <w:rFonts w:ascii="Times New Roman" w:eastAsia="宋体" w:hAnsi="Times New Roman" w:cs="Times New Roman" w:hint="eastAsia"/>
        </w:rPr>
        <w:t>ip</w:t>
      </w:r>
      <w:proofErr w:type="spellEnd"/>
      <w:r w:rsidRPr="001E74EB">
        <w:rPr>
          <w:rFonts w:ascii="Times New Roman" w:eastAsia="宋体" w:hAnsi="Times New Roman" w:cs="Times New Roman" w:hint="eastAsia"/>
        </w:rPr>
        <w:t>以及服务器名称</w:t>
      </w:r>
    </w:p>
    <w:p w14:paraId="37E4F94B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1F4C39F" wp14:editId="46017BFC">
            <wp:extent cx="3693533" cy="3806890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94" cy="381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7BAC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最后在主节点上启动</w:t>
      </w:r>
      <w:proofErr w:type="spellStart"/>
      <w:r w:rsidRPr="001E74EB">
        <w:rPr>
          <w:rFonts w:ascii="Times New Roman" w:eastAsia="宋体" w:hAnsi="Times New Roman" w:cs="Times New Roman" w:hint="eastAsia"/>
        </w:rPr>
        <w:t>hadoop</w:t>
      </w:r>
      <w:proofErr w:type="spellEnd"/>
      <w:r w:rsidRPr="001E74EB">
        <w:rPr>
          <w:rFonts w:ascii="Times New Roman" w:eastAsia="宋体" w:hAnsi="Times New Roman" w:cs="Times New Roman" w:hint="eastAsia"/>
        </w:rPr>
        <w:t>：</w:t>
      </w:r>
    </w:p>
    <w:p w14:paraId="396175FD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t>s</w:t>
      </w:r>
      <w:r w:rsidRPr="001E74EB">
        <w:rPr>
          <w:rFonts w:ascii="Times New Roman" w:eastAsia="宋体" w:hAnsi="Times New Roman" w:cs="Times New Roman" w:hint="eastAsia"/>
          <w:i/>
          <w:iCs/>
        </w:rPr>
        <w:t>tart</w:t>
      </w:r>
      <w:r w:rsidRPr="001E74EB">
        <w:rPr>
          <w:rFonts w:ascii="Times New Roman" w:eastAsia="宋体" w:hAnsi="Times New Roman" w:cs="Times New Roman"/>
          <w:i/>
          <w:iCs/>
        </w:rPr>
        <w:t>-</w:t>
      </w:r>
      <w:r w:rsidRPr="001E74EB">
        <w:rPr>
          <w:rFonts w:ascii="Times New Roman" w:eastAsia="宋体" w:hAnsi="Times New Roman" w:cs="Times New Roman" w:hint="eastAsia"/>
          <w:i/>
          <w:iCs/>
        </w:rPr>
        <w:t>dfs</w:t>
      </w:r>
      <w:r w:rsidRPr="001E74EB">
        <w:rPr>
          <w:rFonts w:ascii="Times New Roman" w:eastAsia="宋体" w:hAnsi="Times New Roman" w:cs="Times New Roman"/>
          <w:i/>
          <w:iCs/>
        </w:rPr>
        <w:t>.sh</w:t>
      </w:r>
    </w:p>
    <w:p w14:paraId="6AF83217" w14:textId="77777777" w:rsidR="001E74EB" w:rsidRPr="001E74EB" w:rsidRDefault="001E74EB" w:rsidP="001E74EB">
      <w:pPr>
        <w:jc w:val="center"/>
        <w:rPr>
          <w:rFonts w:ascii="Times New Roman" w:eastAsia="宋体" w:hAnsi="Times New Roman" w:cs="Times New Roman"/>
          <w:i/>
          <w:iCs/>
        </w:rPr>
      </w:pPr>
      <w:r w:rsidRPr="001E74EB">
        <w:rPr>
          <w:rFonts w:ascii="Times New Roman" w:eastAsia="宋体" w:hAnsi="Times New Roman" w:cs="Times New Roman"/>
          <w:i/>
          <w:iCs/>
        </w:rPr>
        <w:t>start-yarn.sh</w:t>
      </w:r>
    </w:p>
    <w:p w14:paraId="63E0DA24" w14:textId="0C86A5B4" w:rsidR="00404189" w:rsidRPr="00DB7879" w:rsidRDefault="00DB7879" w:rsidP="00DB7879">
      <w:pPr>
        <w:pStyle w:val="ab"/>
        <w:rPr>
          <w:rFonts w:hint="eastAsia"/>
        </w:rPr>
      </w:pPr>
      <w:r w:rsidRPr="00DB7879">
        <w:rPr>
          <w:rStyle w:val="23"/>
          <w:rFonts w:eastAsia="黑体"/>
          <w:b/>
          <w:bCs w:val="0"/>
          <w:sz w:val="24"/>
        </w:rPr>
        <w:t>步骤</w:t>
      </w:r>
      <w:r>
        <w:rPr>
          <w:rStyle w:val="23"/>
          <w:rFonts w:eastAsia="黑体" w:hint="eastAsia"/>
          <w:b/>
          <w:bCs w:val="0"/>
          <w:sz w:val="24"/>
        </w:rPr>
        <w:t>二</w:t>
      </w:r>
      <w:r>
        <w:rPr>
          <w:rStyle w:val="23"/>
          <w:rFonts w:eastAsia="黑体" w:hint="eastAsia"/>
          <w:b/>
          <w:bCs w:val="0"/>
          <w:sz w:val="24"/>
        </w:rPr>
        <w:t>：</w:t>
      </w:r>
    </w:p>
    <w:p w14:paraId="4EA68BA0" w14:textId="5C4F28E6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程序编写：</w:t>
      </w:r>
    </w:p>
    <w:p w14:paraId="664748EC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>如下图依次打开</w:t>
      </w:r>
      <w:proofErr w:type="spellStart"/>
      <w:r w:rsidRPr="001E74EB">
        <w:rPr>
          <w:rFonts w:ascii="Times New Roman" w:eastAsia="宋体" w:hAnsi="Times New Roman" w:cs="Times New Roman"/>
        </w:rPr>
        <w:t>src</w:t>
      </w:r>
      <w:proofErr w:type="spellEnd"/>
      <w:r w:rsidRPr="001E74EB">
        <w:rPr>
          <w:rFonts w:ascii="Times New Roman" w:eastAsia="宋体" w:hAnsi="Times New Roman" w:cs="Times New Roman"/>
        </w:rPr>
        <w:t>—&gt;main—&gt;java</w:t>
      </w:r>
      <w:r w:rsidRPr="001E74EB">
        <w:rPr>
          <w:rFonts w:ascii="Times New Roman" w:eastAsia="宋体" w:hAnsi="Times New Roman" w:cs="Times New Roman"/>
        </w:rPr>
        <w:t>，在</w:t>
      </w:r>
      <w:r w:rsidRPr="001E74EB">
        <w:rPr>
          <w:rFonts w:ascii="Times New Roman" w:eastAsia="宋体" w:hAnsi="Times New Roman" w:cs="Times New Roman"/>
        </w:rPr>
        <w:t>java</w:t>
      </w:r>
      <w:r w:rsidRPr="001E74EB">
        <w:rPr>
          <w:rFonts w:ascii="Times New Roman" w:eastAsia="宋体" w:hAnsi="Times New Roman" w:cs="Times New Roman"/>
        </w:rPr>
        <w:t>上点击右键，创建</w:t>
      </w:r>
      <w:r w:rsidRPr="001E74EB">
        <w:rPr>
          <w:rFonts w:ascii="Times New Roman" w:eastAsia="宋体" w:hAnsi="Times New Roman" w:cs="Times New Roman"/>
        </w:rPr>
        <w:t>Java Class</w:t>
      </w:r>
      <w:r w:rsidRPr="001E74EB">
        <w:rPr>
          <w:rFonts w:ascii="Times New Roman" w:eastAsia="宋体" w:hAnsi="Times New Roman" w:cs="Times New Roman"/>
        </w:rPr>
        <w:t>；</w:t>
      </w:r>
    </w:p>
    <w:p w14:paraId="57C570BB" w14:textId="77777777" w:rsidR="001E74EB" w:rsidRPr="001E74EB" w:rsidRDefault="001E74EB" w:rsidP="001E74EB">
      <w:pPr>
        <w:spacing w:line="440" w:lineRule="atLeast"/>
        <w:jc w:val="center"/>
        <w:rPr>
          <w:rFonts w:ascii="宋体" w:eastAsia="宋体" w:hAnsi="宋体" w:cs="宋体"/>
          <w:color w:val="333333"/>
          <w:kern w:val="0"/>
          <w:sz w:val="24"/>
        </w:rPr>
      </w:pPr>
      <w:r w:rsidRPr="001E74EB">
        <w:rPr>
          <w:noProof/>
        </w:rPr>
        <w:lastRenderedPageBreak/>
        <w:drawing>
          <wp:inline distT="0" distB="0" distL="0" distR="0" wp14:anchorId="41FE487D" wp14:editId="532FCA5C">
            <wp:extent cx="5274310" cy="17989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E75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2)</w:t>
      </w:r>
      <w:r w:rsidRPr="001E74EB">
        <w:rPr>
          <w:rFonts w:ascii="Times New Roman" w:eastAsia="宋体" w:hAnsi="Times New Roman" w:cs="Times New Roman"/>
        </w:rPr>
        <w:t xml:space="preserve"> </w:t>
      </w:r>
      <w:r w:rsidRPr="001E74EB">
        <w:rPr>
          <w:rFonts w:ascii="Times New Roman" w:eastAsia="宋体" w:hAnsi="Times New Roman" w:cs="Times New Roman" w:hint="eastAsia"/>
        </w:rPr>
        <w:t>弹出如下对话框，输入类名</w:t>
      </w:r>
      <w:proofErr w:type="spellStart"/>
      <w:r w:rsidRPr="001E74EB">
        <w:rPr>
          <w:rFonts w:ascii="Times New Roman" w:eastAsia="宋体" w:hAnsi="Times New Roman" w:cs="Times New Roman" w:hint="eastAsia"/>
        </w:rPr>
        <w:t>ExeHDFS</w:t>
      </w:r>
      <w:proofErr w:type="spellEnd"/>
      <w:r w:rsidRPr="001E74EB">
        <w:rPr>
          <w:rFonts w:ascii="Times New Roman" w:eastAsia="宋体" w:hAnsi="Times New Roman" w:cs="Times New Roman" w:hint="eastAsia"/>
        </w:rPr>
        <w:t>，</w:t>
      </w:r>
      <w:r w:rsidRPr="001E74EB">
        <w:rPr>
          <w:rFonts w:ascii="Times New Roman" w:eastAsia="宋体" w:hAnsi="Times New Roman" w:cs="Times New Roman"/>
        </w:rPr>
        <w:t>点击</w:t>
      </w:r>
      <w:r w:rsidRPr="001E74EB">
        <w:rPr>
          <w:rFonts w:ascii="Times New Roman" w:eastAsia="宋体" w:hAnsi="Times New Roman" w:cs="Times New Roman"/>
        </w:rPr>
        <w:t>ok</w:t>
      </w:r>
    </w:p>
    <w:p w14:paraId="4A05D741" w14:textId="77777777" w:rsidR="001E74EB" w:rsidRPr="001E74EB" w:rsidRDefault="001E74EB" w:rsidP="001E74EB">
      <w:pPr>
        <w:spacing w:line="440" w:lineRule="atLeast"/>
        <w:ind w:firstLineChars="200" w:firstLine="420"/>
        <w:jc w:val="center"/>
        <w:rPr>
          <w:rFonts w:ascii="宋体" w:eastAsia="宋体" w:hAnsi="宋体" w:cs="宋体"/>
          <w:color w:val="333333"/>
          <w:kern w:val="0"/>
          <w:sz w:val="24"/>
        </w:rPr>
      </w:pPr>
      <w:r w:rsidRPr="001E74EB">
        <w:rPr>
          <w:noProof/>
        </w:rPr>
        <w:drawing>
          <wp:inline distT="0" distB="0" distL="0" distR="0" wp14:anchorId="6B731B4A" wp14:editId="39EAC6FE">
            <wp:extent cx="3604572" cy="1668925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FE7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代码实现：</w:t>
      </w:r>
    </w:p>
    <w:p w14:paraId="23AC2236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查看</w:t>
      </w:r>
      <w:r w:rsidRPr="001E74EB">
        <w:rPr>
          <w:rFonts w:ascii="Times New Roman" w:eastAsia="宋体" w:hAnsi="Times New Roman" w:cs="Times New Roman" w:hint="eastAsia"/>
        </w:rPr>
        <w:t>HDFS</w:t>
      </w:r>
      <w:r w:rsidRPr="001E74EB">
        <w:rPr>
          <w:rFonts w:ascii="Times New Roman" w:eastAsia="宋体" w:hAnsi="Times New Roman" w:cs="Times New Roman" w:hint="eastAsia"/>
        </w:rPr>
        <w:t>文件系统：</w:t>
      </w:r>
    </w:p>
    <w:p w14:paraId="1DA93DAC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  <w:noProof/>
        </w:rPr>
        <w:drawing>
          <wp:inline distT="0" distB="0" distL="0" distR="0" wp14:anchorId="7EE0C155" wp14:editId="0F65C986">
            <wp:extent cx="5274310" cy="220154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0FA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6F2510DA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上传本</w:t>
      </w:r>
      <w:proofErr w:type="gramStart"/>
      <w:r w:rsidRPr="001E74EB">
        <w:rPr>
          <w:rFonts w:ascii="Times New Roman" w:eastAsia="宋体" w:hAnsi="Times New Roman" w:cs="Times New Roman" w:hint="eastAsia"/>
        </w:rPr>
        <w:t>地文件</w:t>
      </w:r>
      <w:proofErr w:type="gramEnd"/>
      <w:r w:rsidRPr="001E74EB">
        <w:rPr>
          <w:rFonts w:ascii="Times New Roman" w:eastAsia="宋体" w:hAnsi="Times New Roman" w:cs="Times New Roman" w:hint="eastAsia"/>
        </w:rPr>
        <w:t>到</w:t>
      </w:r>
      <w:r w:rsidRPr="001E74EB">
        <w:rPr>
          <w:rFonts w:ascii="Times New Roman" w:eastAsia="宋体" w:hAnsi="Times New Roman" w:cs="Times New Roman" w:hint="eastAsia"/>
        </w:rPr>
        <w:t>HDFS</w:t>
      </w:r>
      <w:r w:rsidRPr="001E74EB">
        <w:rPr>
          <w:rFonts w:ascii="Times New Roman" w:eastAsia="宋体" w:hAnsi="Times New Roman" w:cs="Times New Roman" w:hint="eastAsia"/>
        </w:rPr>
        <w:t>：</w:t>
      </w:r>
    </w:p>
    <w:p w14:paraId="7C047793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  <w:noProof/>
        </w:rPr>
        <w:drawing>
          <wp:inline distT="0" distB="0" distL="0" distR="0" wp14:anchorId="4EF0E608" wp14:editId="0AB59E45">
            <wp:extent cx="5274310" cy="1687830"/>
            <wp:effectExtent l="0" t="0" r="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3BDC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1D4151B2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HDFS</w:t>
      </w:r>
      <w:r w:rsidRPr="001E74EB">
        <w:rPr>
          <w:rFonts w:ascii="Times New Roman" w:eastAsia="宋体" w:hAnsi="Times New Roman" w:cs="Times New Roman" w:hint="eastAsia"/>
        </w:rPr>
        <w:t>写入文件：</w:t>
      </w:r>
    </w:p>
    <w:p w14:paraId="6DE7ED48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  <w:noProof/>
        </w:rPr>
        <w:drawing>
          <wp:inline distT="0" distB="0" distL="0" distR="0" wp14:anchorId="74857CFA" wp14:editId="401880B3">
            <wp:extent cx="5181600" cy="4610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D844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5123A54F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下载</w:t>
      </w:r>
      <w:r w:rsidRPr="001E74EB">
        <w:rPr>
          <w:rFonts w:ascii="Times New Roman" w:eastAsia="宋体" w:hAnsi="Times New Roman" w:cs="Times New Roman" w:hint="eastAsia"/>
        </w:rPr>
        <w:t>HDFS</w:t>
      </w:r>
      <w:r w:rsidRPr="001E74EB">
        <w:rPr>
          <w:rFonts w:ascii="Times New Roman" w:eastAsia="宋体" w:hAnsi="Times New Roman" w:cs="Times New Roman" w:hint="eastAsia"/>
        </w:rPr>
        <w:t>文件到本地：</w:t>
      </w:r>
    </w:p>
    <w:p w14:paraId="5F89A43C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  <w:noProof/>
        </w:rPr>
        <w:drawing>
          <wp:inline distT="0" distB="0" distL="0" distR="0" wp14:anchorId="070E32DD" wp14:editId="46C207F9">
            <wp:extent cx="5274310" cy="164274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7826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077048A2" w14:textId="7D0E7941" w:rsidR="00683658" w:rsidRDefault="002C55B9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参考代码</w:t>
      </w:r>
    </w:p>
    <w:tbl>
      <w:tblPr>
        <w:tblStyle w:val="ad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8296"/>
      </w:tblGrid>
      <w:tr w:rsidR="00DB7879" w14:paraId="29E7F6E6" w14:textId="77777777" w:rsidTr="00DB7879">
        <w:tc>
          <w:tcPr>
            <w:tcW w:w="8296" w:type="dxa"/>
            <w:shd w:val="clear" w:color="auto" w:fill="BFBFBF" w:themeFill="background1" w:themeFillShade="BF"/>
          </w:tcPr>
          <w:p w14:paraId="02C4F0AC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java.io.FileInputStream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5851B7F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java.io.FileOutputStream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520B9BDB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java.io.IOException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22670D95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java.io.InputStream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6680CB9E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java.io.OutputStream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761058F7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java.net.URI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6C320380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java.net.URISyntaxException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55BD246F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</w:p>
          <w:p w14:paraId="542B958F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org.apache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.hadoop.conf.Configuration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2715639F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org.apache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.hadoop.fs.FSDataOutputStream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7A9B87FA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org.apache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.hadoop.fs.FileStatus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3BBC6B05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org.apache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.hadoop.fs.FileSystem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4662798E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org.apache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.hadoop.fs.Path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4ADE1527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import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org.apache.hadoop.io.IOUtils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;</w:t>
            </w:r>
          </w:p>
          <w:p w14:paraId="44DE477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</w:p>
          <w:p w14:paraId="1E68995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public class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ExeHDFS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{</w:t>
            </w:r>
          </w:p>
          <w:p w14:paraId="2DCE8049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String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hdfsPath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"/";</w:t>
            </w:r>
          </w:p>
          <w:p w14:paraId="661C2B69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</w:p>
          <w:p w14:paraId="61BA528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public static void 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main(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String[]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args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) {</w:t>
            </w:r>
          </w:p>
          <w:p w14:paraId="43FC0644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ExeHDFS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testHDFS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new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ExeHDFS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);</w:t>
            </w:r>
          </w:p>
          <w:p w14:paraId="36892BA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try {</w:t>
            </w:r>
          </w:p>
          <w:p w14:paraId="475C9469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testHDFS.testView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();</w:t>
            </w:r>
          </w:p>
          <w:p w14:paraId="45B66BD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testHDFS.testUpload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();</w:t>
            </w:r>
          </w:p>
          <w:p w14:paraId="02530B7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testHDFS.testCreate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();</w:t>
            </w:r>
          </w:p>
          <w:p w14:paraId="46EAB1B6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testHDFS.testDownload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();</w:t>
            </w:r>
          </w:p>
          <w:p w14:paraId="34B06DC9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testHDFS.testView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();</w:t>
            </w:r>
          </w:p>
          <w:p w14:paraId="6F707A4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} catch (Exception e) {</w:t>
            </w:r>
          </w:p>
          <w:p w14:paraId="490EFF55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e.printStackTrace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();</w:t>
            </w:r>
          </w:p>
          <w:p w14:paraId="5F66331F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6EC424E5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}</w:t>
            </w:r>
          </w:p>
          <w:p w14:paraId="75C84FF6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</w:p>
          <w:p w14:paraId="20B08A6D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// </w:t>
            </w:r>
            <w:r w:rsidRPr="005A2FD5">
              <w:rPr>
                <w:rFonts w:ascii="Times New Roman" w:eastAsia="宋体" w:hAnsi="Times New Roman" w:cs="Times New Roman"/>
              </w:rPr>
              <w:t>查看</w:t>
            </w:r>
            <w:r w:rsidRPr="005A2FD5">
              <w:rPr>
                <w:rFonts w:ascii="Times New Roman" w:eastAsia="宋体" w:hAnsi="Times New Roman" w:cs="Times New Roman"/>
              </w:rPr>
              <w:t>HDFS</w:t>
            </w:r>
            <w:r w:rsidRPr="005A2FD5">
              <w:rPr>
                <w:rFonts w:ascii="Times New Roman" w:eastAsia="宋体" w:hAnsi="Times New Roman" w:cs="Times New Roman"/>
              </w:rPr>
              <w:t>文件系统</w:t>
            </w:r>
          </w:p>
          <w:p w14:paraId="2FBB4D64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public void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testView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) throws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IOException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,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URISyntaxException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,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InterruptedException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{</w:t>
            </w:r>
          </w:p>
          <w:p w14:paraId="3F94CE5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System.out.println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("View file:");</w:t>
            </w:r>
          </w:p>
          <w:p w14:paraId="4ABCD7B7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Configuration conf = new 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Configuration(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);</w:t>
            </w:r>
          </w:p>
          <w:p w14:paraId="49AC67D7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conf.set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dfs.client.use.datanode.hostname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", "true");</w:t>
            </w:r>
          </w:p>
          <w:p w14:paraId="76186D35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conf.set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fs.defaultFS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", 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://122.9.40.226:8020");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"node1ip" </w:t>
            </w:r>
            <w:r w:rsidRPr="005A2FD5">
              <w:rPr>
                <w:rFonts w:ascii="Times New Roman" w:eastAsia="宋体" w:hAnsi="Times New Roman" w:cs="Times New Roman"/>
              </w:rPr>
              <w:t>修改为自己主节点的公网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ip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地址</w:t>
            </w:r>
          </w:p>
          <w:p w14:paraId="22227CBF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FileSystem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FileSystem.get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(new URI("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://122.9.40.226"), conf, "root");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"node1ip" </w:t>
            </w:r>
            <w:r w:rsidRPr="005A2FD5">
              <w:rPr>
                <w:rFonts w:ascii="Times New Roman" w:eastAsia="宋体" w:hAnsi="Times New Roman" w:cs="Times New Roman"/>
              </w:rPr>
              <w:t>修改为自己主节点的公网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ip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地址</w:t>
            </w:r>
          </w:p>
          <w:p w14:paraId="201873D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Path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path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new Path(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hdfsPath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);</w:t>
            </w:r>
          </w:p>
          <w:p w14:paraId="6520F1BE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FileStatus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[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] list =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hdfs.listStatus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(path);</w:t>
            </w:r>
          </w:p>
          <w:p w14:paraId="3BE702C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if (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list.length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 == 0) {</w:t>
            </w:r>
          </w:p>
          <w:p w14:paraId="286276B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System.out.println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("HDFS is empty.");</w:t>
            </w:r>
          </w:p>
          <w:p w14:paraId="64703B7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} else {</w:t>
            </w:r>
          </w:p>
          <w:p w14:paraId="40A5416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for (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FileStatus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f :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 list) {</w:t>
            </w:r>
          </w:p>
          <w:p w14:paraId="1ECB0714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System.out.printf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("name: %s, folder: %s, size: %d\n",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f.getPath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(),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f.isDirectory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(),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f.getLen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());</w:t>
            </w:r>
          </w:p>
          <w:p w14:paraId="6DDB4B00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10D93CCF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78FE83C6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}</w:t>
            </w:r>
          </w:p>
          <w:p w14:paraId="57123412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</w:p>
          <w:p w14:paraId="70647B2A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// </w:t>
            </w:r>
            <w:r w:rsidRPr="005A2FD5">
              <w:rPr>
                <w:rFonts w:ascii="Times New Roman" w:eastAsia="宋体" w:hAnsi="Times New Roman" w:cs="Times New Roman"/>
              </w:rPr>
              <w:t>上传本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地文件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到</w:t>
            </w:r>
            <w:r w:rsidRPr="005A2FD5">
              <w:rPr>
                <w:rFonts w:ascii="Times New Roman" w:eastAsia="宋体" w:hAnsi="Times New Roman" w:cs="Times New Roman"/>
              </w:rPr>
              <w:t>HDFS</w:t>
            </w:r>
          </w:p>
          <w:p w14:paraId="59D5F849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public void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testUpload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) throws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IOException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,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URISyntaxException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,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InterruptedException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{</w:t>
            </w:r>
          </w:p>
          <w:p w14:paraId="00A2F672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System.out.println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("Upload file:");</w:t>
            </w:r>
          </w:p>
          <w:p w14:paraId="06D51270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lastRenderedPageBreak/>
              <w:t xml:space="preserve">        Configuration conf = new 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Configuration(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);</w:t>
            </w:r>
          </w:p>
          <w:p w14:paraId="37310DCF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conf.set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dfs.client.use.datanode.hostname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", "true");</w:t>
            </w:r>
          </w:p>
          <w:p w14:paraId="6FEB893D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conf.set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fs.defaultFS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", 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://122.9.40.226:8020");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"node1ip" </w:t>
            </w:r>
            <w:r w:rsidRPr="005A2FD5">
              <w:rPr>
                <w:rFonts w:ascii="Times New Roman" w:eastAsia="宋体" w:hAnsi="Times New Roman" w:cs="Times New Roman"/>
              </w:rPr>
              <w:t>修改为自己主节点的公网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ip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地址</w:t>
            </w:r>
          </w:p>
          <w:p w14:paraId="39FCD2CF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FileSystem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FileSystem.get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(new URI("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://122.9.40.226"), conf, "root");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"node1ip" </w:t>
            </w:r>
            <w:r w:rsidRPr="005A2FD5">
              <w:rPr>
                <w:rFonts w:ascii="Times New Roman" w:eastAsia="宋体" w:hAnsi="Times New Roman" w:cs="Times New Roman"/>
              </w:rPr>
              <w:t>修改为自己主节点的公网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ip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地址</w:t>
            </w:r>
          </w:p>
          <w:p w14:paraId="33302D89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InputStream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in = new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FileInputStream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("./upload.txt"); // TODO: fix, </w:t>
            </w:r>
            <w:r w:rsidRPr="005A2FD5">
              <w:rPr>
                <w:rFonts w:ascii="Times New Roman" w:eastAsia="宋体" w:hAnsi="Times New Roman" w:cs="Times New Roman"/>
              </w:rPr>
              <w:t>完善要上传的文件</w:t>
            </w:r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upload.txt)</w:t>
            </w:r>
            <w:r w:rsidRPr="005A2FD5">
              <w:rPr>
                <w:rFonts w:ascii="Times New Roman" w:eastAsia="宋体" w:hAnsi="Times New Roman" w:cs="Times New Roman"/>
              </w:rPr>
              <w:t>的路径</w:t>
            </w:r>
            <w:proofErr w:type="gramEnd"/>
          </w:p>
          <w:p w14:paraId="5A4FAE8B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OutputStream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out =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hdfs.create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(new Path(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hdfsPath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+ "upload_studentID.txt"));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studentID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" </w:t>
            </w:r>
            <w:r w:rsidRPr="005A2FD5">
              <w:rPr>
                <w:rFonts w:ascii="Times New Roman" w:eastAsia="宋体" w:hAnsi="Times New Roman" w:cs="Times New Roman"/>
              </w:rPr>
              <w:t>修改为自己的学号</w:t>
            </w:r>
          </w:p>
          <w:p w14:paraId="3DE7F92A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IOUtils.copyBytes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(in, out, conf);</w:t>
            </w:r>
          </w:p>
          <w:p w14:paraId="074EA4F7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System.out.println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("Upload successfully!");</w:t>
            </w:r>
          </w:p>
          <w:p w14:paraId="6F1B5000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}</w:t>
            </w:r>
          </w:p>
          <w:p w14:paraId="05D8F9A7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</w:p>
          <w:p w14:paraId="6FEE33A3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// </w:t>
            </w:r>
            <w:r w:rsidRPr="005A2FD5">
              <w:rPr>
                <w:rFonts w:ascii="Times New Roman" w:eastAsia="宋体" w:hAnsi="Times New Roman" w:cs="Times New Roman"/>
              </w:rPr>
              <w:t>创建</w:t>
            </w:r>
            <w:r w:rsidRPr="005A2FD5">
              <w:rPr>
                <w:rFonts w:ascii="Times New Roman" w:eastAsia="宋体" w:hAnsi="Times New Roman" w:cs="Times New Roman"/>
              </w:rPr>
              <w:t>HDFS</w:t>
            </w:r>
            <w:r w:rsidRPr="005A2FD5">
              <w:rPr>
                <w:rFonts w:ascii="Times New Roman" w:eastAsia="宋体" w:hAnsi="Times New Roman" w:cs="Times New Roman"/>
              </w:rPr>
              <w:t>文件</w:t>
            </w:r>
          </w:p>
          <w:p w14:paraId="203FE85B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public void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testCreate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) throws Exception {</w:t>
            </w:r>
          </w:p>
          <w:p w14:paraId="4EC1B384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System.out.println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("Write file:");</w:t>
            </w:r>
          </w:p>
          <w:p w14:paraId="78109B3A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Configuration conf = new 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Configuration(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);</w:t>
            </w:r>
          </w:p>
          <w:p w14:paraId="301FFCD4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conf.set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dfs.client.use.datanode.hostname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", "true");</w:t>
            </w:r>
          </w:p>
          <w:p w14:paraId="56331520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conf.set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fs.defaultFS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", 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://122.9.40.226:8020");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"node1ip" </w:t>
            </w:r>
            <w:r w:rsidRPr="005A2FD5">
              <w:rPr>
                <w:rFonts w:ascii="Times New Roman" w:eastAsia="宋体" w:hAnsi="Times New Roman" w:cs="Times New Roman"/>
              </w:rPr>
              <w:t>修改为自己主节点的公网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ip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地址</w:t>
            </w:r>
          </w:p>
          <w:p w14:paraId="00BE4ABD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// </w:t>
            </w:r>
            <w:r w:rsidRPr="005A2FD5">
              <w:rPr>
                <w:rFonts w:ascii="Times New Roman" w:eastAsia="宋体" w:hAnsi="Times New Roman" w:cs="Times New Roman"/>
              </w:rPr>
              <w:t>待写入文件内容</w:t>
            </w:r>
          </w:p>
          <w:p w14:paraId="1F45ED8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// </w:t>
            </w:r>
            <w:r w:rsidRPr="005A2FD5">
              <w:rPr>
                <w:rFonts w:ascii="Times New Roman" w:eastAsia="宋体" w:hAnsi="Times New Roman" w:cs="Times New Roman"/>
              </w:rPr>
              <w:t>写入自己姓名与学号</w:t>
            </w:r>
          </w:p>
          <w:p w14:paraId="58B64F13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byte[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] buff = "Hello world!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Myname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is name, my student id is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studentID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.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".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getBytes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(); // TODO: </w:t>
            </w:r>
            <w:r w:rsidRPr="005A2FD5">
              <w:rPr>
                <w:rFonts w:ascii="Times New Roman" w:eastAsia="宋体" w:hAnsi="Times New Roman" w:cs="Times New Roman"/>
              </w:rPr>
              <w:t>完善姓名与学号</w:t>
            </w:r>
          </w:p>
          <w:p w14:paraId="65047AFB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//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FileSystem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r w:rsidRPr="005A2FD5">
              <w:rPr>
                <w:rFonts w:ascii="Times New Roman" w:eastAsia="宋体" w:hAnsi="Times New Roman" w:cs="Times New Roman"/>
              </w:rPr>
              <w:t>为</w:t>
            </w:r>
            <w:r w:rsidRPr="005A2FD5">
              <w:rPr>
                <w:rFonts w:ascii="Times New Roman" w:eastAsia="宋体" w:hAnsi="Times New Roman" w:cs="Times New Roman"/>
              </w:rPr>
              <w:t xml:space="preserve"> HDFS </w:t>
            </w:r>
            <w:r w:rsidRPr="005A2FD5">
              <w:rPr>
                <w:rFonts w:ascii="Times New Roman" w:eastAsia="宋体" w:hAnsi="Times New Roman" w:cs="Times New Roman"/>
              </w:rPr>
              <w:t>的</w:t>
            </w:r>
            <w:r w:rsidRPr="005A2FD5">
              <w:rPr>
                <w:rFonts w:ascii="Times New Roman" w:eastAsia="宋体" w:hAnsi="Times New Roman" w:cs="Times New Roman"/>
              </w:rPr>
              <w:t xml:space="preserve"> API, </w:t>
            </w:r>
            <w:r w:rsidRPr="005A2FD5">
              <w:rPr>
                <w:rFonts w:ascii="Times New Roman" w:eastAsia="宋体" w:hAnsi="Times New Roman" w:cs="Times New Roman"/>
              </w:rPr>
              <w:t>通过此调用</w:t>
            </w:r>
            <w:r w:rsidRPr="005A2FD5">
              <w:rPr>
                <w:rFonts w:ascii="Times New Roman" w:eastAsia="宋体" w:hAnsi="Times New Roman" w:cs="Times New Roman"/>
              </w:rPr>
              <w:t xml:space="preserve"> HDFS</w:t>
            </w:r>
          </w:p>
          <w:p w14:paraId="77EEE71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FileSystem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FileSystem.get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(new URI("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://122.9.40.226"), conf, "root");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"node1ip" </w:t>
            </w:r>
            <w:r w:rsidRPr="005A2FD5">
              <w:rPr>
                <w:rFonts w:ascii="Times New Roman" w:eastAsia="宋体" w:hAnsi="Times New Roman" w:cs="Times New Roman"/>
              </w:rPr>
              <w:t>修改为自己主节点的公网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ip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地址</w:t>
            </w:r>
          </w:p>
          <w:p w14:paraId="232368FE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// </w:t>
            </w:r>
            <w:r w:rsidRPr="005A2FD5">
              <w:rPr>
                <w:rFonts w:ascii="Times New Roman" w:eastAsia="宋体" w:hAnsi="Times New Roman" w:cs="Times New Roman"/>
              </w:rPr>
              <w:t>文件目标路径，应填写</w:t>
            </w:r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r w:rsidRPr="005A2FD5">
              <w:rPr>
                <w:rFonts w:ascii="Times New Roman" w:eastAsia="宋体" w:hAnsi="Times New Roman" w:cs="Times New Roman"/>
              </w:rPr>
              <w:t>文件路径</w:t>
            </w:r>
          </w:p>
          <w:p w14:paraId="207FAED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Path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dst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new Path(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hdfsPath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+ "gby_studentID.txt");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studentID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" </w:t>
            </w:r>
            <w:r w:rsidRPr="005A2FD5">
              <w:rPr>
                <w:rFonts w:ascii="Times New Roman" w:eastAsia="宋体" w:hAnsi="Times New Roman" w:cs="Times New Roman"/>
              </w:rPr>
              <w:t>修改为自己的学号</w:t>
            </w:r>
          </w:p>
          <w:p w14:paraId="5D6259E5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FSDataOutputStream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outputStream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null;</w:t>
            </w:r>
          </w:p>
          <w:p w14:paraId="211F9B75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try {</w:t>
            </w:r>
          </w:p>
          <w:p w14:paraId="549B953E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// </w:t>
            </w:r>
            <w:r w:rsidRPr="005A2FD5">
              <w:rPr>
                <w:rFonts w:ascii="Times New Roman" w:eastAsia="宋体" w:hAnsi="Times New Roman" w:cs="Times New Roman"/>
              </w:rPr>
              <w:t>写入文件</w:t>
            </w:r>
          </w:p>
          <w:p w14:paraId="6FB95F23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outputStream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hdfs.create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dst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);</w:t>
            </w:r>
          </w:p>
          <w:p w14:paraId="3583A5F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outputStream.write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(buff, 0,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buff.length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);</w:t>
            </w:r>
          </w:p>
          <w:p w14:paraId="1682F66F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} catch (Exception e) {</w:t>
            </w:r>
          </w:p>
          <w:p w14:paraId="3934C3E9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e.printStackTrace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();</w:t>
            </w:r>
          </w:p>
          <w:p w14:paraId="384C9557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} finally {</w:t>
            </w:r>
          </w:p>
          <w:p w14:paraId="6D0A0052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if (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outputStream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!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= null) {</w:t>
            </w:r>
          </w:p>
          <w:p w14:paraId="33BB4233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outputStream.close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();</w:t>
            </w:r>
          </w:p>
          <w:p w14:paraId="31E77479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}</w:t>
            </w:r>
          </w:p>
          <w:p w14:paraId="176C068C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}</w:t>
            </w:r>
          </w:p>
          <w:p w14:paraId="2643F25E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// </w:t>
            </w:r>
            <w:r w:rsidRPr="005A2FD5">
              <w:rPr>
                <w:rFonts w:ascii="Times New Roman" w:eastAsia="宋体" w:hAnsi="Times New Roman" w:cs="Times New Roman"/>
              </w:rPr>
              <w:t>检查文件写入情况</w:t>
            </w:r>
          </w:p>
          <w:p w14:paraId="17B5BAE5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FileStatus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files[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] =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hdfs.listStatus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dst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);</w:t>
            </w:r>
          </w:p>
          <w:p w14:paraId="31CFA64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for (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FileStatus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file :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 files) {</w:t>
            </w:r>
          </w:p>
          <w:p w14:paraId="0629D4E6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// </w:t>
            </w:r>
            <w:r w:rsidRPr="005A2FD5">
              <w:rPr>
                <w:rFonts w:ascii="Times New Roman" w:eastAsia="宋体" w:hAnsi="Times New Roman" w:cs="Times New Roman"/>
              </w:rPr>
              <w:t>打印写入文件路径及名称</w:t>
            </w:r>
          </w:p>
          <w:p w14:paraId="0DD92166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System.out.println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file.getPath</w:t>
            </w:r>
            <w:proofErr w:type="spellEnd"/>
            <w:proofErr w:type="gramEnd"/>
            <w:r w:rsidRPr="005A2FD5">
              <w:rPr>
                <w:rFonts w:ascii="Times New Roman" w:eastAsia="宋体" w:hAnsi="Times New Roman" w:cs="Times New Roman"/>
              </w:rPr>
              <w:t>());</w:t>
            </w:r>
          </w:p>
          <w:p w14:paraId="5DE2EF1D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lastRenderedPageBreak/>
              <w:t xml:space="preserve">        }</w:t>
            </w:r>
          </w:p>
          <w:p w14:paraId="65FC1A0D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}</w:t>
            </w:r>
          </w:p>
          <w:p w14:paraId="138061DB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</w:p>
          <w:p w14:paraId="3F36CF12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// </w:t>
            </w:r>
            <w:r w:rsidRPr="005A2FD5">
              <w:rPr>
                <w:rFonts w:ascii="Times New Roman" w:eastAsia="宋体" w:hAnsi="Times New Roman" w:cs="Times New Roman"/>
              </w:rPr>
              <w:t>从</w:t>
            </w:r>
            <w:r w:rsidRPr="005A2FD5">
              <w:rPr>
                <w:rFonts w:ascii="Times New Roman" w:eastAsia="宋体" w:hAnsi="Times New Roman" w:cs="Times New Roman"/>
              </w:rPr>
              <w:t>HDFS</w:t>
            </w:r>
            <w:r w:rsidRPr="005A2FD5">
              <w:rPr>
                <w:rFonts w:ascii="Times New Roman" w:eastAsia="宋体" w:hAnsi="Times New Roman" w:cs="Times New Roman"/>
              </w:rPr>
              <w:t>下载文件到本地</w:t>
            </w:r>
          </w:p>
          <w:p w14:paraId="34B2CE7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public void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testDownload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 xml:space="preserve">) throws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IOException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,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URISyntaxException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,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InterruptedException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{</w:t>
            </w:r>
          </w:p>
          <w:p w14:paraId="4AA683EA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System.out.println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("Download file:");</w:t>
            </w:r>
          </w:p>
          <w:p w14:paraId="711F910E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Configuration conf = new </w:t>
            </w:r>
            <w:proofErr w:type="gramStart"/>
            <w:r w:rsidRPr="005A2FD5">
              <w:rPr>
                <w:rFonts w:ascii="Times New Roman" w:eastAsia="宋体" w:hAnsi="Times New Roman" w:cs="Times New Roman"/>
              </w:rPr>
              <w:t>Configuration(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);</w:t>
            </w:r>
          </w:p>
          <w:p w14:paraId="630CB940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proofErr w:type="gramStart"/>
            <w:r w:rsidRPr="005A2FD5">
              <w:rPr>
                <w:rFonts w:ascii="Times New Roman" w:eastAsia="宋体" w:hAnsi="Times New Roman" w:cs="Times New Roman"/>
              </w:rPr>
              <w:t>conf.set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</w:t>
            </w:r>
            <w:proofErr w:type="gramEnd"/>
            <w:r w:rsidRPr="005A2FD5">
              <w:rPr>
                <w:rFonts w:ascii="Times New Roman" w:eastAsia="宋体" w:hAnsi="Times New Roman" w:cs="Times New Roman"/>
              </w:rPr>
              <w:t>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dfs.client.use.datanode.hostname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", "true");</w:t>
            </w:r>
          </w:p>
          <w:p w14:paraId="7A2BAD21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conf.set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fs.defaultFS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", 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://122.9.40.226:8020");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"node1ip" </w:t>
            </w:r>
            <w:r w:rsidRPr="005A2FD5">
              <w:rPr>
                <w:rFonts w:ascii="Times New Roman" w:eastAsia="宋体" w:hAnsi="Times New Roman" w:cs="Times New Roman"/>
              </w:rPr>
              <w:t>修改为自己主节点的公网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ip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地址</w:t>
            </w:r>
          </w:p>
          <w:p w14:paraId="789DC5DE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FileSystem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=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FileSystem.get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(new URI("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://122.9.40.226"), conf, "root");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"node1ip" </w:t>
            </w:r>
            <w:r w:rsidRPr="005A2FD5">
              <w:rPr>
                <w:rFonts w:ascii="Times New Roman" w:eastAsia="宋体" w:hAnsi="Times New Roman" w:cs="Times New Roman"/>
              </w:rPr>
              <w:t>修改为自己主节点的公网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ip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地址</w:t>
            </w:r>
          </w:p>
          <w:p w14:paraId="57BCD1A7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InputStream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in =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hdfs.open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(new Path(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hdfsPath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+ "gby_studentID.txt")); // TODO: </w:t>
            </w:r>
            <w:r w:rsidRPr="005A2FD5">
              <w:rPr>
                <w:rFonts w:ascii="Times New Roman" w:eastAsia="宋体" w:hAnsi="Times New Roman" w:cs="Times New Roman"/>
              </w:rPr>
              <w:t>将</w:t>
            </w:r>
            <w:r w:rsidRPr="005A2FD5">
              <w:rPr>
                <w:rFonts w:ascii="Times New Roman" w:eastAsia="宋体" w:hAnsi="Times New Roman" w:cs="Times New Roman"/>
              </w:rPr>
              <w:t xml:space="preserve"> "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studentID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" </w:t>
            </w:r>
            <w:r w:rsidRPr="005A2FD5">
              <w:rPr>
                <w:rFonts w:ascii="Times New Roman" w:eastAsia="宋体" w:hAnsi="Times New Roman" w:cs="Times New Roman"/>
              </w:rPr>
              <w:t>修改为自己的学号</w:t>
            </w:r>
          </w:p>
          <w:p w14:paraId="01C3E530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OutputStream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 out = new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FileOutputStream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 xml:space="preserve">("download_studentID.txt"); // TODO: fix, </w:t>
            </w:r>
            <w:r w:rsidRPr="005A2FD5">
              <w:rPr>
                <w:rFonts w:ascii="Times New Roman" w:eastAsia="宋体" w:hAnsi="Times New Roman" w:cs="Times New Roman"/>
              </w:rPr>
              <w:t>完善下载的文件</w:t>
            </w:r>
            <w:r w:rsidRPr="005A2FD5">
              <w:rPr>
                <w:rFonts w:ascii="Times New Roman" w:eastAsia="宋体" w:hAnsi="Times New Roman" w:cs="Times New Roman"/>
              </w:rPr>
              <w:t>(download_studentID.txt)</w:t>
            </w:r>
            <w:r w:rsidRPr="005A2FD5">
              <w:rPr>
                <w:rFonts w:ascii="Times New Roman" w:eastAsia="宋体" w:hAnsi="Times New Roman" w:cs="Times New Roman"/>
              </w:rPr>
              <w:t>的存放路径，就是放哪儿</w:t>
            </w:r>
          </w:p>
          <w:p w14:paraId="533C1D08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IOUtils.copyBytes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(in, out, conf);</w:t>
            </w:r>
          </w:p>
          <w:p w14:paraId="44329765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    </w:t>
            </w:r>
            <w:proofErr w:type="spellStart"/>
            <w:r w:rsidRPr="005A2FD5">
              <w:rPr>
                <w:rFonts w:ascii="Times New Roman" w:eastAsia="宋体" w:hAnsi="Times New Roman" w:cs="Times New Roman"/>
              </w:rPr>
              <w:t>System.out.println</w:t>
            </w:r>
            <w:proofErr w:type="spellEnd"/>
            <w:r w:rsidRPr="005A2FD5">
              <w:rPr>
                <w:rFonts w:ascii="Times New Roman" w:eastAsia="宋体" w:hAnsi="Times New Roman" w:cs="Times New Roman"/>
              </w:rPr>
              <w:t>("Download successfully!");</w:t>
            </w:r>
          </w:p>
          <w:p w14:paraId="63E6E637" w14:textId="77777777" w:rsidR="00DB7879" w:rsidRPr="005A2FD5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 xml:space="preserve">    }</w:t>
            </w:r>
          </w:p>
          <w:p w14:paraId="2C1AB4BB" w14:textId="77777777" w:rsidR="00DB7879" w:rsidRDefault="00DB7879" w:rsidP="00DB7879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  <w:r w:rsidRPr="005A2FD5">
              <w:rPr>
                <w:rFonts w:ascii="Times New Roman" w:eastAsia="宋体" w:hAnsi="Times New Roman" w:cs="Times New Roman"/>
              </w:rPr>
              <w:t>}</w:t>
            </w:r>
          </w:p>
          <w:p w14:paraId="3ED5C4B4" w14:textId="77777777" w:rsidR="00DB7879" w:rsidRDefault="00DB7879" w:rsidP="001E74EB">
            <w:pPr>
              <w:widowControl/>
              <w:topLinePunct/>
              <w:adjustRightInd w:val="0"/>
              <w:snapToGrid w:val="0"/>
              <w:spacing w:before="40" w:after="40" w:line="240" w:lineRule="atLeast"/>
              <w:rPr>
                <w:rFonts w:ascii="Times New Roman" w:eastAsia="宋体" w:hAnsi="Times New Roman" w:cs="Times New Roman"/>
              </w:rPr>
            </w:pPr>
          </w:p>
        </w:tc>
      </w:tr>
    </w:tbl>
    <w:p w14:paraId="6995BAF1" w14:textId="77777777" w:rsidR="00683658" w:rsidRDefault="00683658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 w:hint="eastAsia"/>
        </w:rPr>
      </w:pPr>
    </w:p>
    <w:p w14:paraId="2F04284A" w14:textId="799F2685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最终输出格式：</w:t>
      </w:r>
    </w:p>
    <w:p w14:paraId="4D8A7A98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注意：要包含自己的学号信息：</w:t>
      </w:r>
    </w:p>
    <w:p w14:paraId="253E39F9" w14:textId="19550BBA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CB8C46F" wp14:editId="464BC881">
            <wp:extent cx="5274310" cy="153987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8D19" w14:textId="59B8C64C" w:rsidR="004C7D03" w:rsidRPr="001E74EB" w:rsidRDefault="004C7D03" w:rsidP="004C7D03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若</w:t>
      </w:r>
      <w:r>
        <w:rPr>
          <w:rFonts w:ascii="Times New Roman" w:eastAsia="宋体" w:hAnsi="Times New Roman" w:cs="Times New Roman" w:hint="eastAsia"/>
        </w:rPr>
        <w:t>IDEA</w:t>
      </w:r>
      <w:r>
        <w:rPr>
          <w:rFonts w:ascii="Times New Roman" w:eastAsia="宋体" w:hAnsi="Times New Roman" w:cs="Times New Roman" w:hint="eastAsia"/>
        </w:rPr>
        <w:t>的输出结果于上图不一致，可翻看控制台查看具体错误，上网查阅解决错误的方法</w:t>
      </w:r>
    </w:p>
    <w:p w14:paraId="66954264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（从</w:t>
      </w:r>
      <w:r w:rsidRPr="001E74EB">
        <w:rPr>
          <w:rFonts w:ascii="Times New Roman" w:eastAsia="宋体" w:hAnsi="Times New Roman" w:cs="Times New Roman" w:hint="eastAsia"/>
        </w:rPr>
        <w:t>HDFS</w:t>
      </w:r>
      <w:r w:rsidRPr="001E74EB">
        <w:rPr>
          <w:rFonts w:ascii="Times New Roman" w:eastAsia="宋体" w:hAnsi="Times New Roman" w:cs="Times New Roman" w:hint="eastAsia"/>
        </w:rPr>
        <w:t>下载的文件）</w:t>
      </w:r>
    </w:p>
    <w:p w14:paraId="0720F449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  <w:noProof/>
        </w:rPr>
        <w:drawing>
          <wp:inline distT="0" distB="0" distL="0" distR="0" wp14:anchorId="03F78F77" wp14:editId="4B476F1E">
            <wp:extent cx="5274310" cy="107569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6BCD" w14:textId="1C08051B" w:rsidR="001E74EB" w:rsidDel="009E7B4F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del w:id="37" w:author="君 张" w:date="2024-03-08T19:37:00Z"/>
          <w:rFonts w:ascii="Times New Roman" w:eastAsia="宋体" w:hAnsi="Times New Roman" w:cs="Times New Roman"/>
        </w:rPr>
      </w:pPr>
    </w:p>
    <w:p w14:paraId="1FDF7E89" w14:textId="77777777" w:rsidR="009E7B4F" w:rsidRDefault="009E7B4F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24059C56" w14:textId="77777777" w:rsidR="00A35EC9" w:rsidRDefault="00A35EC9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40C868FB" w14:textId="77777777" w:rsidR="00A35EC9" w:rsidRDefault="00A35EC9" w:rsidP="001E74EB">
      <w:pPr>
        <w:widowControl/>
        <w:topLinePunct/>
        <w:adjustRightInd w:val="0"/>
        <w:snapToGrid w:val="0"/>
        <w:spacing w:before="40" w:after="40" w:line="240" w:lineRule="atLeast"/>
        <w:rPr>
          <w:ins w:id="38" w:author="君 张" w:date="2024-03-08T19:37:00Z"/>
          <w:rFonts w:ascii="Times New Roman" w:eastAsia="宋体" w:hAnsi="Times New Roman" w:cs="Times New Roman"/>
        </w:rPr>
      </w:pPr>
    </w:p>
    <w:p w14:paraId="42066511" w14:textId="77777777" w:rsidR="009E7B4F" w:rsidRDefault="009E7B4F" w:rsidP="001E74EB">
      <w:pPr>
        <w:widowControl/>
        <w:topLinePunct/>
        <w:adjustRightInd w:val="0"/>
        <w:snapToGrid w:val="0"/>
        <w:spacing w:before="40" w:after="40" w:line="240" w:lineRule="atLeast"/>
        <w:rPr>
          <w:ins w:id="39" w:author="君 张" w:date="2024-03-08T19:37:00Z"/>
          <w:rFonts w:ascii="Times New Roman" w:eastAsia="宋体" w:hAnsi="Times New Roman" w:cs="Times New Roman"/>
        </w:rPr>
      </w:pPr>
    </w:p>
    <w:p w14:paraId="233D003D" w14:textId="77777777" w:rsidR="009E7B4F" w:rsidRDefault="009E7B4F" w:rsidP="001E74EB">
      <w:pPr>
        <w:widowControl/>
        <w:topLinePunct/>
        <w:adjustRightInd w:val="0"/>
        <w:snapToGrid w:val="0"/>
        <w:spacing w:before="40" w:after="40" w:line="240" w:lineRule="atLeast"/>
        <w:rPr>
          <w:ins w:id="40" w:author="君 张" w:date="2024-03-08T19:37:00Z"/>
          <w:rFonts w:ascii="Times New Roman" w:eastAsia="宋体" w:hAnsi="Times New Roman" w:cs="Times New Roman"/>
        </w:rPr>
      </w:pPr>
    </w:p>
    <w:p w14:paraId="249170D5" w14:textId="77777777" w:rsidR="009E7B4F" w:rsidRPr="008D555E" w:rsidRDefault="009E7B4F" w:rsidP="009E7B4F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  <w:color w:val="FF0000"/>
        </w:rPr>
      </w:pPr>
      <w:r w:rsidRPr="008D555E">
        <w:rPr>
          <w:rFonts w:ascii="Times New Roman" w:eastAsia="宋体" w:hAnsi="Times New Roman" w:cs="Times New Roman" w:hint="eastAsia"/>
          <w:color w:val="FF0000"/>
        </w:rPr>
        <w:lastRenderedPageBreak/>
        <w:t>另：关于报错（如果没有出现可忽略）</w:t>
      </w:r>
    </w:p>
    <w:p w14:paraId="7AA26B53" w14:textId="06187B75" w:rsidR="009E7B4F" w:rsidRDefault="009E7B4F" w:rsidP="009E7B4F">
      <w:pPr>
        <w:widowControl/>
        <w:topLinePunct/>
        <w:adjustRightInd w:val="0"/>
        <w:snapToGrid w:val="0"/>
        <w:spacing w:before="40" w:after="40" w:line="240" w:lineRule="atLeast"/>
        <w:rPr>
          <w:ins w:id="41" w:author="君 张" w:date="2024-03-08T19:38:00Z"/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1.</w:t>
      </w:r>
      <w:r w:rsidRPr="009E7B4F">
        <w:rPr>
          <w:rFonts w:ascii="Times New Roman" w:eastAsia="宋体" w:hAnsi="Times New Roman" w:cs="Times New Roman" w:hint="eastAsia"/>
        </w:rPr>
        <w:t>可能</w:t>
      </w:r>
      <w:r w:rsidRPr="009E7B4F">
        <w:rPr>
          <w:rFonts w:ascii="Times New Roman" w:eastAsia="宋体" w:hAnsi="Times New Roman" w:cs="Times New Roman" w:hint="eastAsia"/>
        </w:rPr>
        <w:t>8020</w:t>
      </w:r>
      <w:r w:rsidRPr="009E7B4F">
        <w:rPr>
          <w:rFonts w:ascii="Times New Roman" w:eastAsia="宋体" w:hAnsi="Times New Roman" w:cs="Times New Roman" w:hint="eastAsia"/>
        </w:rPr>
        <w:t>端口不是默认的服务端口，比如下列报错：</w:t>
      </w:r>
      <w:r>
        <w:rPr>
          <w:rFonts w:ascii="Times New Roman" w:eastAsia="宋体" w:hAnsi="Times New Roman" w:cs="Times New Roman" w:hint="eastAsia"/>
        </w:rPr>
        <w:br/>
      </w:r>
      <w:ins w:id="42" w:author="君 张" w:date="2024-03-08T19:38:00Z">
        <w:r>
          <w:rPr>
            <w:noProof/>
          </w:rPr>
          <w:drawing>
            <wp:inline distT="0" distB="0" distL="114300" distR="114300" wp14:anchorId="093CBC31" wp14:editId="7A0C4D75">
              <wp:extent cx="5269230" cy="1163320"/>
              <wp:effectExtent l="0" t="0" r="7620" b="17780"/>
              <wp:docPr id="65" name="图片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5" name="图片 6"/>
                      <pic:cNvPicPr>
                        <a:picLocks noChangeAspect="1"/>
                      </pic:cNvPicPr>
                    </pic:nvPicPr>
                    <pic:blipFill>
                      <a:blip r:embed="rId1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69230" cy="1163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3FC4816" w14:textId="209C2E26" w:rsidR="009E7B4F" w:rsidRDefault="009E7B4F" w:rsidP="009E7B4F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那么考虑使用</w:t>
      </w:r>
      <w:r>
        <w:rPr>
          <w:rFonts w:ascii="Times New Roman" w:eastAsia="宋体" w:hAnsi="Times New Roman" w:cs="Times New Roman" w:hint="eastAsia"/>
        </w:rPr>
        <w:t>50070</w:t>
      </w:r>
      <w:r>
        <w:rPr>
          <w:rFonts w:ascii="Times New Roman" w:eastAsia="宋体" w:hAnsi="Times New Roman" w:cs="Times New Roman" w:hint="eastAsia"/>
        </w:rPr>
        <w:t>端口尝试，流程同前面</w:t>
      </w:r>
    </w:p>
    <w:p w14:paraId="4066546D" w14:textId="5CC85D3A" w:rsidR="009E7B4F" w:rsidRDefault="009E7B4F" w:rsidP="009E7B4F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2.java</w:t>
      </w:r>
      <w:r>
        <w:rPr>
          <w:rFonts w:ascii="Times New Roman" w:eastAsia="宋体" w:hAnsi="Times New Roman" w:cs="Times New Roman" w:hint="eastAsia"/>
        </w:rPr>
        <w:t>运行的设备可能不是部署了</w:t>
      </w:r>
      <w:proofErr w:type="spellStart"/>
      <w:r>
        <w:rPr>
          <w:rFonts w:ascii="Times New Roman" w:eastAsia="宋体" w:hAnsi="Times New Roman" w:cs="Times New Roman" w:hint="eastAsia"/>
        </w:rPr>
        <w:t>hadoop</w:t>
      </w:r>
      <w:proofErr w:type="spellEnd"/>
      <w:r>
        <w:rPr>
          <w:rFonts w:ascii="Times New Roman" w:eastAsia="宋体" w:hAnsi="Times New Roman" w:cs="Times New Roman" w:hint="eastAsia"/>
        </w:rPr>
        <w:t>的设备：</w:t>
      </w:r>
    </w:p>
    <w:p w14:paraId="30C1AAAC" w14:textId="77777777" w:rsidR="009E7B4F" w:rsidRDefault="009E7B4F" w:rsidP="009E7B4F">
      <w:pPr>
        <w:widowControl/>
        <w:topLinePunct/>
        <w:adjustRightInd w:val="0"/>
        <w:snapToGrid w:val="0"/>
        <w:spacing w:before="40" w:after="40" w:line="240" w:lineRule="atLeast"/>
      </w:pPr>
      <w:r>
        <w:rPr>
          <w:noProof/>
        </w:rPr>
        <w:drawing>
          <wp:inline distT="0" distB="0" distL="114300" distR="114300" wp14:anchorId="45048168" wp14:editId="58E54F04">
            <wp:extent cx="5266055" cy="372110"/>
            <wp:effectExtent l="0" t="0" r="10795" b="889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507E" w14:textId="77777777" w:rsidR="009E7B4F" w:rsidRDefault="009E7B4F" w:rsidP="009E7B4F">
      <w:pPr>
        <w:widowControl/>
        <w:topLinePunct/>
        <w:adjustRightInd w:val="0"/>
        <w:snapToGrid w:val="0"/>
        <w:spacing w:before="40" w:after="40" w:line="240" w:lineRule="atLeast"/>
      </w:pPr>
      <w:r>
        <w:rPr>
          <w:rFonts w:hint="eastAsia"/>
        </w:rPr>
        <w:t>显示中，程序尝试请求node x，而代码中指定的是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那个服务器的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，可能是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给出的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采用node1~4表示，而本机无法提供相应的域名解析</w:t>
      </w:r>
    </w:p>
    <w:p w14:paraId="7AB89886" w14:textId="22A327CC" w:rsidR="00CF1CA3" w:rsidRPr="00DB7879" w:rsidRDefault="009E7B4F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hint="eastAsia"/>
        </w:rPr>
      </w:pPr>
      <w:r>
        <w:rPr>
          <w:rFonts w:hint="eastAsia"/>
        </w:rPr>
        <w:t>解决:同样修改本机/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/hosts，加入node1-4的</w:t>
      </w:r>
      <w:proofErr w:type="spellStart"/>
      <w:r>
        <w:rPr>
          <w:rFonts w:hint="eastAsia"/>
        </w:rPr>
        <w:t>ip</w:t>
      </w:r>
      <w:proofErr w:type="spellEnd"/>
    </w:p>
    <w:p w14:paraId="6FF01CEF" w14:textId="205C4438" w:rsidR="001E74EB" w:rsidRPr="006B69E4" w:rsidRDefault="001E74EB" w:rsidP="001E74EB">
      <w:pPr>
        <w:keepNext/>
        <w:keepLines/>
        <w:spacing w:before="260" w:after="260" w:line="416" w:lineRule="auto"/>
        <w:outlineLvl w:val="1"/>
        <w:rPr>
          <w:rStyle w:val="13"/>
        </w:rPr>
      </w:pPr>
      <w:r w:rsidRPr="006B69E4">
        <w:rPr>
          <w:rStyle w:val="13"/>
          <w:rFonts w:hint="eastAsia"/>
        </w:rPr>
        <w:t>四、实验</w:t>
      </w:r>
      <w:r w:rsidR="00367848" w:rsidRPr="006B69E4">
        <w:rPr>
          <w:rStyle w:val="13"/>
          <w:rFonts w:hint="eastAsia"/>
        </w:rPr>
        <w:t>1</w:t>
      </w:r>
      <w:r w:rsidR="00367848" w:rsidRPr="006B69E4">
        <w:rPr>
          <w:rStyle w:val="13"/>
        </w:rPr>
        <w:t>.2</w:t>
      </w:r>
      <w:r w:rsidR="00367848" w:rsidRPr="006B69E4">
        <w:rPr>
          <w:rStyle w:val="13"/>
          <w:rFonts w:hint="eastAsia"/>
        </w:rPr>
        <w:t>的</w:t>
      </w:r>
      <w:r w:rsidRPr="006B69E4">
        <w:rPr>
          <w:rStyle w:val="13"/>
          <w:rFonts w:hint="eastAsia"/>
        </w:rPr>
        <w:t>结果与分析</w:t>
      </w:r>
    </w:p>
    <w:p w14:paraId="6992E62C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实验结束后应得到：</w:t>
      </w:r>
    </w:p>
    <w:p w14:paraId="43950ECF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一个</w:t>
      </w:r>
      <w:r w:rsidRPr="001E74EB">
        <w:rPr>
          <w:rFonts w:ascii="Times New Roman" w:eastAsia="宋体" w:hAnsi="Times New Roman" w:cs="Times New Roman" w:hint="eastAsia"/>
        </w:rPr>
        <w:t>Hadoop</w:t>
      </w:r>
      <w:r w:rsidRPr="001E74EB">
        <w:rPr>
          <w:rFonts w:ascii="Times New Roman" w:eastAsia="宋体" w:hAnsi="Times New Roman" w:cs="Times New Roman" w:hint="eastAsia"/>
        </w:rPr>
        <w:t>集群，其中</w:t>
      </w:r>
      <w:r w:rsidRPr="001E74EB">
        <w:rPr>
          <w:rFonts w:ascii="Times New Roman" w:eastAsia="宋体" w:hAnsi="Times New Roman" w:cs="Times New Roman" w:hint="eastAsia"/>
        </w:rPr>
        <w:t>1</w:t>
      </w:r>
      <w:r w:rsidRPr="001E74EB">
        <w:rPr>
          <w:rFonts w:ascii="Times New Roman" w:eastAsia="宋体" w:hAnsi="Times New Roman" w:cs="Times New Roman" w:hint="eastAsia"/>
        </w:rPr>
        <w:t>个主节点，</w:t>
      </w:r>
      <w:r w:rsidRPr="001E74EB">
        <w:rPr>
          <w:rFonts w:ascii="Times New Roman" w:eastAsia="宋体" w:hAnsi="Times New Roman" w:cs="Times New Roman" w:hint="eastAsia"/>
        </w:rPr>
        <w:t>3</w:t>
      </w:r>
      <w:r w:rsidRPr="001E74EB">
        <w:rPr>
          <w:rFonts w:ascii="Times New Roman" w:eastAsia="宋体" w:hAnsi="Times New Roman" w:cs="Times New Roman" w:hint="eastAsia"/>
        </w:rPr>
        <w:t>个子节点。</w:t>
      </w:r>
    </w:p>
    <w:p w14:paraId="4865F975" w14:textId="1674AB2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一个</w:t>
      </w:r>
      <w:r w:rsidRPr="001E74EB">
        <w:rPr>
          <w:rFonts w:ascii="Times New Roman" w:eastAsia="宋体" w:hAnsi="Times New Roman" w:cs="Times New Roman" w:hint="eastAsia"/>
        </w:rPr>
        <w:t>maven</w:t>
      </w:r>
      <w:r w:rsidRPr="001E74EB">
        <w:rPr>
          <w:rFonts w:ascii="Times New Roman" w:eastAsia="宋体" w:hAnsi="Times New Roman" w:cs="Times New Roman" w:hint="eastAsia"/>
        </w:rPr>
        <w:t>工程</w:t>
      </w:r>
      <w:r w:rsidR="00202FA7">
        <w:rPr>
          <w:rFonts w:ascii="Times New Roman" w:eastAsia="宋体" w:hAnsi="Times New Roman" w:cs="Times New Roman" w:hint="eastAsia"/>
        </w:rPr>
        <w:t>项目</w:t>
      </w:r>
    </w:p>
    <w:p w14:paraId="0B1FEAAE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完成</w:t>
      </w:r>
      <w:r w:rsidRPr="001E74EB">
        <w:rPr>
          <w:rFonts w:ascii="Times New Roman" w:eastAsia="宋体" w:hAnsi="Times New Roman" w:cs="Times New Roman" w:hint="eastAsia"/>
        </w:rPr>
        <w:t>HDFS</w:t>
      </w:r>
      <w:r w:rsidRPr="001E74EB">
        <w:rPr>
          <w:rFonts w:ascii="Times New Roman" w:eastAsia="宋体" w:hAnsi="Times New Roman" w:cs="Times New Roman" w:hint="eastAsia"/>
        </w:rPr>
        <w:t>文件读写实践</w:t>
      </w:r>
    </w:p>
    <w:p w14:paraId="627ABB46" w14:textId="77777777" w:rsidR="001E74EB" w:rsidRPr="00D930AD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</w:p>
    <w:p w14:paraId="196F50C3" w14:textId="01B5E365" w:rsidR="001E74EB" w:rsidRPr="001E74EB" w:rsidRDefault="00367848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367848">
        <w:rPr>
          <w:rFonts w:ascii="Times New Roman" w:eastAsia="宋体" w:hAnsi="Times New Roman" w:cs="Times New Roman" w:hint="eastAsia"/>
          <w:highlight w:val="yellow"/>
        </w:rPr>
        <w:t>【注意，实验一包括实验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>.1</w:t>
      </w:r>
      <w:r w:rsidRPr="00367848">
        <w:rPr>
          <w:rFonts w:ascii="Times New Roman" w:eastAsia="宋体" w:hAnsi="Times New Roman" w:cs="Times New Roman" w:hint="eastAsia"/>
          <w:highlight w:val="yellow"/>
        </w:rPr>
        <w:t>的</w:t>
      </w:r>
      <w:r w:rsidRPr="00367848">
        <w:rPr>
          <w:rFonts w:ascii="Times New Roman" w:eastAsia="宋体" w:hAnsi="Times New Roman" w:cs="Times New Roman" w:hint="eastAsia"/>
          <w:highlight w:val="yellow"/>
        </w:rPr>
        <w:t>3</w:t>
      </w:r>
      <w:r w:rsidRPr="00367848">
        <w:rPr>
          <w:rFonts w:ascii="Times New Roman" w:eastAsia="宋体" w:hAnsi="Times New Roman" w:cs="Times New Roman" w:hint="eastAsia"/>
          <w:highlight w:val="yellow"/>
        </w:rPr>
        <w:t>分；实验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>.2</w:t>
      </w:r>
      <w:r w:rsidRPr="00367848">
        <w:rPr>
          <w:rFonts w:ascii="Times New Roman" w:eastAsia="宋体" w:hAnsi="Times New Roman" w:cs="Times New Roman" w:hint="eastAsia"/>
          <w:highlight w:val="yellow"/>
        </w:rPr>
        <w:t>的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>2</w:t>
      </w:r>
      <w:r w:rsidRPr="00367848">
        <w:rPr>
          <w:rFonts w:ascii="Times New Roman" w:eastAsia="宋体" w:hAnsi="Times New Roman" w:cs="Times New Roman" w:hint="eastAsia"/>
          <w:highlight w:val="yellow"/>
        </w:rPr>
        <w:t>分，提交的实验报告，要包括实验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 xml:space="preserve">.1 </w:t>
      </w:r>
      <w:r w:rsidRPr="00367848">
        <w:rPr>
          <w:rFonts w:ascii="Times New Roman" w:eastAsia="宋体" w:hAnsi="Times New Roman" w:cs="Times New Roman" w:hint="eastAsia"/>
          <w:highlight w:val="yellow"/>
        </w:rPr>
        <w:t>和实验</w:t>
      </w:r>
      <w:r w:rsidRPr="00367848">
        <w:rPr>
          <w:rFonts w:ascii="Times New Roman" w:eastAsia="宋体" w:hAnsi="Times New Roman" w:cs="Times New Roman" w:hint="eastAsia"/>
          <w:highlight w:val="yellow"/>
        </w:rPr>
        <w:t>1</w:t>
      </w:r>
      <w:r w:rsidRPr="00367848">
        <w:rPr>
          <w:rFonts w:ascii="Times New Roman" w:eastAsia="宋体" w:hAnsi="Times New Roman" w:cs="Times New Roman"/>
          <w:highlight w:val="yellow"/>
        </w:rPr>
        <w:t xml:space="preserve">.2 </w:t>
      </w:r>
      <w:r w:rsidRPr="00367848">
        <w:rPr>
          <w:rFonts w:ascii="Times New Roman" w:eastAsia="宋体" w:hAnsi="Times New Roman" w:cs="Times New Roman" w:hint="eastAsia"/>
          <w:highlight w:val="yellow"/>
        </w:rPr>
        <w:t>，缺少对应部分，则无法得到对应分数】</w:t>
      </w:r>
    </w:p>
    <w:p w14:paraId="5E7A04A2" w14:textId="53796A70" w:rsidR="001E74EB" w:rsidRPr="001E74EB" w:rsidRDefault="00367848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 w:hint="eastAsia"/>
          <w:b/>
          <w:bCs/>
        </w:rPr>
        <w:t>实验</w:t>
      </w:r>
      <w:r>
        <w:rPr>
          <w:rFonts w:ascii="Times New Roman" w:eastAsia="宋体" w:hAnsi="Times New Roman" w:cs="Times New Roman" w:hint="eastAsia"/>
          <w:b/>
          <w:bCs/>
        </w:rPr>
        <w:t>1</w:t>
      </w:r>
      <w:r>
        <w:rPr>
          <w:rFonts w:ascii="Times New Roman" w:eastAsia="宋体" w:hAnsi="Times New Roman" w:cs="Times New Roman"/>
          <w:b/>
          <w:bCs/>
        </w:rPr>
        <w:t>.2</w:t>
      </w:r>
      <w:r w:rsidR="001E74EB" w:rsidRPr="001E74EB">
        <w:rPr>
          <w:rFonts w:ascii="Times New Roman" w:eastAsia="宋体" w:hAnsi="Times New Roman" w:cs="Times New Roman" w:hint="eastAsia"/>
          <w:b/>
          <w:bCs/>
        </w:rPr>
        <w:t>需提交</w:t>
      </w:r>
      <w:r>
        <w:rPr>
          <w:rFonts w:ascii="Times New Roman" w:eastAsia="宋体" w:hAnsi="Times New Roman" w:cs="Times New Roman" w:hint="eastAsia"/>
          <w:b/>
          <w:bCs/>
        </w:rPr>
        <w:t>（本部分</w:t>
      </w:r>
      <w:r>
        <w:rPr>
          <w:rFonts w:ascii="Times New Roman" w:eastAsia="宋体" w:hAnsi="Times New Roman" w:cs="Times New Roman" w:hint="eastAsia"/>
          <w:b/>
          <w:bCs/>
        </w:rPr>
        <w:t>1</w:t>
      </w:r>
      <w:r>
        <w:rPr>
          <w:rFonts w:ascii="Times New Roman" w:eastAsia="宋体" w:hAnsi="Times New Roman" w:cs="Times New Roman"/>
          <w:b/>
          <w:bCs/>
        </w:rPr>
        <w:t>2</w:t>
      </w:r>
      <w:r>
        <w:rPr>
          <w:rFonts w:ascii="Times New Roman" w:eastAsia="宋体" w:hAnsi="Times New Roman" w:cs="Times New Roman" w:hint="eastAsia"/>
          <w:b/>
          <w:bCs/>
        </w:rPr>
        <w:t>分）</w:t>
      </w:r>
      <w:r w:rsidR="001E74EB" w:rsidRPr="001E74EB">
        <w:rPr>
          <w:rFonts w:ascii="Times New Roman" w:eastAsia="宋体" w:hAnsi="Times New Roman" w:cs="Times New Roman" w:hint="eastAsia"/>
          <w:b/>
          <w:bCs/>
        </w:rPr>
        <w:t>：</w:t>
      </w:r>
    </w:p>
    <w:p w14:paraId="0A1092BF" w14:textId="24DCA7FD" w:rsidR="001E74EB" w:rsidRPr="001E74EB" w:rsidRDefault="009A780D" w:rsidP="001E74EB">
      <w:pPr>
        <w:widowControl/>
        <w:numPr>
          <w:ilvl w:val="0"/>
          <w:numId w:val="3"/>
        </w:numPr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整个</w:t>
      </w:r>
      <w:r w:rsidR="00202FA7">
        <w:rPr>
          <w:rFonts w:ascii="Times New Roman" w:eastAsia="宋体" w:hAnsi="Times New Roman" w:cs="Times New Roman" w:hint="eastAsia"/>
        </w:rPr>
        <w:t>项目的</w:t>
      </w:r>
      <w:r w:rsidR="001E74EB" w:rsidRPr="001E74EB">
        <w:rPr>
          <w:rFonts w:ascii="Times New Roman" w:eastAsia="宋体" w:hAnsi="Times New Roman" w:cs="Times New Roman" w:hint="eastAsia"/>
        </w:rPr>
        <w:t>压缩包（</w:t>
      </w:r>
      <w:r w:rsidR="001E74EB" w:rsidRPr="001E74EB">
        <w:rPr>
          <w:rFonts w:ascii="Times New Roman" w:eastAsia="宋体" w:hAnsi="Times New Roman" w:cs="Times New Roman"/>
        </w:rPr>
        <w:t>3</w:t>
      </w:r>
      <w:r w:rsidR="001E74EB" w:rsidRPr="001E74EB">
        <w:rPr>
          <w:rFonts w:ascii="Times New Roman" w:eastAsia="宋体" w:hAnsi="Times New Roman" w:cs="Times New Roman" w:hint="eastAsia"/>
        </w:rPr>
        <w:t>分</w:t>
      </w:r>
      <w:r w:rsidR="000C3A72">
        <w:rPr>
          <w:rFonts w:ascii="Times New Roman" w:eastAsia="宋体" w:hAnsi="Times New Roman" w:cs="Times New Roman" w:hint="eastAsia"/>
        </w:rPr>
        <w:t>，需要能够争取被执行，输出正确结果。注意：不提交没有分；提交的代码不能成功运行，没有分；提交的代码是直接</w:t>
      </w:r>
      <w:r w:rsidR="000C3A72">
        <w:rPr>
          <w:rFonts w:ascii="Times New Roman" w:eastAsia="宋体" w:hAnsi="Times New Roman" w:cs="Times New Roman" w:hint="eastAsia"/>
        </w:rPr>
        <w:t>print</w:t>
      </w:r>
      <w:r w:rsidR="000C3A72">
        <w:rPr>
          <w:rFonts w:ascii="Times New Roman" w:eastAsia="宋体" w:hAnsi="Times New Roman" w:cs="Times New Roman" w:hint="eastAsia"/>
        </w:rPr>
        <w:t>输出结果这类的，不给分，并倒扣</w:t>
      </w:r>
      <w:r w:rsidR="000C3A72">
        <w:rPr>
          <w:rFonts w:ascii="Times New Roman" w:eastAsia="宋体" w:hAnsi="Times New Roman" w:cs="Times New Roman" w:hint="eastAsia"/>
        </w:rPr>
        <w:t>2</w:t>
      </w:r>
      <w:r w:rsidR="000C3A72">
        <w:rPr>
          <w:rFonts w:ascii="Times New Roman" w:eastAsia="宋体" w:hAnsi="Times New Roman" w:cs="Times New Roman" w:hint="eastAsia"/>
        </w:rPr>
        <w:t>分；</w:t>
      </w:r>
      <w:r w:rsidR="001E74EB" w:rsidRPr="001E74EB">
        <w:rPr>
          <w:rFonts w:ascii="Times New Roman" w:eastAsia="宋体" w:hAnsi="Times New Roman" w:cs="Times New Roman" w:hint="eastAsia"/>
        </w:rPr>
        <w:t>）</w:t>
      </w:r>
    </w:p>
    <w:p w14:paraId="38DA5F56" w14:textId="77777777" w:rsidR="001E74EB" w:rsidRPr="001E74EB" w:rsidRDefault="001E74EB" w:rsidP="001E74EB">
      <w:pPr>
        <w:widowControl/>
        <w:numPr>
          <w:ilvl w:val="0"/>
          <w:numId w:val="3"/>
        </w:numPr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实验报告：</w:t>
      </w:r>
    </w:p>
    <w:p w14:paraId="2C8837B1" w14:textId="528A1206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ind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图一：启动</w:t>
      </w:r>
      <w:r w:rsidRPr="001E74EB">
        <w:rPr>
          <w:rFonts w:ascii="Times New Roman" w:eastAsia="宋体" w:hAnsi="Times New Roman" w:cs="Times New Roman" w:hint="eastAsia"/>
        </w:rPr>
        <w:t>Hadoop</w:t>
      </w:r>
      <w:r w:rsidRPr="001E74EB">
        <w:rPr>
          <w:rFonts w:ascii="Times New Roman" w:eastAsia="宋体" w:hAnsi="Times New Roman" w:cs="Times New Roman" w:hint="eastAsia"/>
        </w:rPr>
        <w:t>后，主节点输入</w:t>
      </w:r>
      <w:proofErr w:type="spellStart"/>
      <w:r w:rsidRPr="001E74EB">
        <w:rPr>
          <w:rFonts w:ascii="Times New Roman" w:eastAsia="宋体" w:hAnsi="Times New Roman" w:cs="Times New Roman" w:hint="eastAsia"/>
        </w:rPr>
        <w:t>jps</w:t>
      </w:r>
      <w:proofErr w:type="spellEnd"/>
      <w:r w:rsidRPr="001E74EB">
        <w:rPr>
          <w:rFonts w:ascii="Times New Roman" w:eastAsia="宋体" w:hAnsi="Times New Roman" w:cs="Times New Roman" w:hint="eastAsia"/>
        </w:rPr>
        <w:t>后的输出</w:t>
      </w:r>
      <w:r w:rsidR="008F6128">
        <w:rPr>
          <w:rFonts w:ascii="Times New Roman" w:eastAsia="宋体" w:hAnsi="Times New Roman" w:cs="Times New Roman" w:hint="eastAsia"/>
        </w:rPr>
        <w:t>，</w:t>
      </w:r>
      <w:r w:rsidR="00463D88">
        <w:rPr>
          <w:rFonts w:ascii="Times New Roman" w:eastAsia="宋体" w:hAnsi="Times New Roman" w:cs="Times New Roman" w:hint="eastAsia"/>
        </w:rPr>
        <w:t>截图中显示学号</w:t>
      </w:r>
      <w:r w:rsidRPr="001E74EB">
        <w:rPr>
          <w:rFonts w:ascii="Times New Roman" w:eastAsia="宋体" w:hAnsi="Times New Roman" w:cs="Times New Roman" w:hint="eastAsia"/>
        </w:rPr>
        <w:t>（</w:t>
      </w:r>
      <w:r w:rsidRPr="001E74EB">
        <w:rPr>
          <w:rFonts w:ascii="Times New Roman" w:eastAsia="宋体" w:hAnsi="Times New Roman" w:cs="Times New Roman" w:hint="eastAsia"/>
        </w:rPr>
        <w:t>1</w:t>
      </w:r>
      <w:r w:rsidRPr="001E74EB">
        <w:rPr>
          <w:rFonts w:ascii="Times New Roman" w:eastAsia="宋体" w:hAnsi="Times New Roman" w:cs="Times New Roman" w:hint="eastAsia"/>
        </w:rPr>
        <w:t>分）</w:t>
      </w:r>
    </w:p>
    <w:p w14:paraId="00CD45CA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jc w:val="center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  <w:noProof/>
        </w:rPr>
        <w:drawing>
          <wp:inline distT="0" distB="0" distL="0" distR="0" wp14:anchorId="0E7EB628" wp14:editId="2E1ED15B">
            <wp:extent cx="1524000" cy="4953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0A9B" w14:textId="6EF0DE28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</w:rPr>
        <w:tab/>
      </w:r>
      <w:r w:rsidRPr="001E74EB">
        <w:rPr>
          <w:rFonts w:ascii="Times New Roman" w:eastAsia="宋体" w:hAnsi="Times New Roman" w:cs="Times New Roman" w:hint="eastAsia"/>
        </w:rPr>
        <w:t>图二：启动</w:t>
      </w:r>
      <w:r w:rsidRPr="001E74EB">
        <w:rPr>
          <w:rFonts w:ascii="Times New Roman" w:eastAsia="宋体" w:hAnsi="Times New Roman" w:cs="Times New Roman" w:hint="eastAsia"/>
        </w:rPr>
        <w:t>Hadoop</w:t>
      </w:r>
      <w:r w:rsidRPr="001E74EB">
        <w:rPr>
          <w:rFonts w:ascii="Times New Roman" w:eastAsia="宋体" w:hAnsi="Times New Roman" w:cs="Times New Roman" w:hint="eastAsia"/>
        </w:rPr>
        <w:t>后，任意子节点输入</w:t>
      </w:r>
      <w:proofErr w:type="spellStart"/>
      <w:r w:rsidRPr="001E74EB">
        <w:rPr>
          <w:rFonts w:ascii="Times New Roman" w:eastAsia="宋体" w:hAnsi="Times New Roman" w:cs="Times New Roman" w:hint="eastAsia"/>
        </w:rPr>
        <w:t>jps</w:t>
      </w:r>
      <w:proofErr w:type="spellEnd"/>
      <w:r w:rsidRPr="001E74EB">
        <w:rPr>
          <w:rFonts w:ascii="Times New Roman" w:eastAsia="宋体" w:hAnsi="Times New Roman" w:cs="Times New Roman" w:hint="eastAsia"/>
        </w:rPr>
        <w:t>后的输出</w:t>
      </w:r>
      <w:r w:rsidR="00463D88">
        <w:rPr>
          <w:rFonts w:ascii="Times New Roman" w:eastAsia="宋体" w:hAnsi="Times New Roman" w:cs="Times New Roman" w:hint="eastAsia"/>
        </w:rPr>
        <w:t>，截图中显示学号</w:t>
      </w:r>
      <w:r w:rsidRPr="001E74EB">
        <w:rPr>
          <w:rFonts w:ascii="Times New Roman" w:eastAsia="宋体" w:hAnsi="Times New Roman" w:cs="Times New Roman" w:hint="eastAsia"/>
        </w:rPr>
        <w:t>（</w:t>
      </w:r>
      <w:r w:rsidRPr="001E74EB">
        <w:rPr>
          <w:rFonts w:ascii="Times New Roman" w:eastAsia="宋体" w:hAnsi="Times New Roman" w:cs="Times New Roman" w:hint="eastAsia"/>
        </w:rPr>
        <w:t>1</w:t>
      </w:r>
      <w:r w:rsidRPr="001E74EB">
        <w:rPr>
          <w:rFonts w:ascii="Times New Roman" w:eastAsia="宋体" w:hAnsi="Times New Roman" w:cs="Times New Roman" w:hint="eastAsia"/>
        </w:rPr>
        <w:t>分）</w:t>
      </w:r>
    </w:p>
    <w:p w14:paraId="02D2CD4E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jc w:val="center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F526C11" wp14:editId="4808CA7A">
            <wp:extent cx="1765300" cy="381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E4FA" w14:textId="76393760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ind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图三：</w:t>
      </w:r>
      <w:r w:rsidRPr="001E74EB">
        <w:rPr>
          <w:rFonts w:ascii="Times New Roman" w:eastAsia="宋体" w:hAnsi="Times New Roman" w:cs="Times New Roman" w:hint="eastAsia"/>
        </w:rPr>
        <w:t>java</w:t>
      </w:r>
      <w:r w:rsidRPr="001E74EB">
        <w:rPr>
          <w:rFonts w:ascii="Times New Roman" w:eastAsia="宋体" w:hAnsi="Times New Roman" w:cs="Times New Roman" w:hint="eastAsia"/>
        </w:rPr>
        <w:t>代码运行结果（必须按要求包含学号信息，否则不得分）（</w:t>
      </w:r>
      <w:r w:rsidR="000C3A72">
        <w:rPr>
          <w:rFonts w:ascii="Times New Roman" w:eastAsia="宋体" w:hAnsi="Times New Roman" w:cs="Times New Roman"/>
        </w:rPr>
        <w:t>2</w:t>
      </w:r>
      <w:r w:rsidRPr="001E74EB">
        <w:rPr>
          <w:rFonts w:ascii="Times New Roman" w:eastAsia="宋体" w:hAnsi="Times New Roman" w:cs="Times New Roman" w:hint="eastAsia"/>
        </w:rPr>
        <w:t>分）</w:t>
      </w:r>
    </w:p>
    <w:p w14:paraId="5ECF3B23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ind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144C7F5E" wp14:editId="6D03CFE7">
            <wp:extent cx="5274310" cy="15398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A945" w14:textId="1FBA45BD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ind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图四：</w:t>
      </w:r>
      <w:r w:rsidRPr="001E74EB">
        <w:rPr>
          <w:rFonts w:ascii="Times New Roman" w:eastAsia="宋体" w:hAnsi="Times New Roman" w:cs="Times New Roman" w:hint="eastAsia"/>
        </w:rPr>
        <w:t>HDFS</w:t>
      </w:r>
      <w:r w:rsidRPr="001E74EB">
        <w:rPr>
          <w:rFonts w:ascii="Times New Roman" w:eastAsia="宋体" w:hAnsi="Times New Roman" w:cs="Times New Roman" w:hint="eastAsia"/>
        </w:rPr>
        <w:t>下载文件截图（必须按要求包含学号信息，否则不得分）（</w:t>
      </w:r>
      <w:r w:rsidR="000C3A72">
        <w:rPr>
          <w:rFonts w:ascii="Times New Roman" w:eastAsia="宋体" w:hAnsi="Times New Roman" w:cs="Times New Roman"/>
        </w:rPr>
        <w:t>2</w:t>
      </w:r>
      <w:r w:rsidRPr="001E74EB">
        <w:rPr>
          <w:rFonts w:ascii="Times New Roman" w:eastAsia="宋体" w:hAnsi="Times New Roman" w:cs="Times New Roman" w:hint="eastAsia"/>
        </w:rPr>
        <w:t>分）</w:t>
      </w:r>
    </w:p>
    <w:p w14:paraId="1996AA10" w14:textId="77777777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ind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/>
          <w:noProof/>
        </w:rPr>
        <w:drawing>
          <wp:inline distT="0" distB="0" distL="0" distR="0" wp14:anchorId="19771D11" wp14:editId="09A2CB6D">
            <wp:extent cx="5274310" cy="107569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F42A" w14:textId="28E3D413" w:rsidR="001E74EB" w:rsidRPr="001E74EB" w:rsidRDefault="001E74EB" w:rsidP="001E74EB">
      <w:pPr>
        <w:widowControl/>
        <w:topLinePunct/>
        <w:adjustRightInd w:val="0"/>
        <w:snapToGrid w:val="0"/>
        <w:spacing w:before="40" w:after="40" w:line="240" w:lineRule="atLeast"/>
        <w:ind w:firstLine="420"/>
        <w:rPr>
          <w:rFonts w:ascii="Times New Roman" w:eastAsia="宋体" w:hAnsi="Times New Roman" w:cs="Times New Roman"/>
        </w:rPr>
      </w:pPr>
      <w:r w:rsidRPr="001E74EB">
        <w:rPr>
          <w:rFonts w:ascii="Times New Roman" w:eastAsia="宋体" w:hAnsi="Times New Roman" w:cs="Times New Roman" w:hint="eastAsia"/>
        </w:rPr>
        <w:t>实验报告应包含</w:t>
      </w:r>
      <w:r w:rsidR="000C3A72">
        <w:rPr>
          <w:rFonts w:ascii="Times New Roman" w:eastAsia="宋体" w:hAnsi="Times New Roman" w:cs="Times New Roman" w:hint="eastAsia"/>
        </w:rPr>
        <w:t>每张截图的个人理解的解释</w:t>
      </w:r>
      <w:r w:rsidRPr="001E74EB">
        <w:rPr>
          <w:rFonts w:ascii="Times New Roman" w:eastAsia="宋体" w:hAnsi="Times New Roman" w:cs="Times New Roman" w:hint="eastAsia"/>
        </w:rPr>
        <w:t>文字介绍，以证明理解截图</w:t>
      </w:r>
      <w:r w:rsidR="000C3A72">
        <w:rPr>
          <w:rFonts w:ascii="Times New Roman" w:eastAsia="宋体" w:hAnsi="Times New Roman" w:cs="Times New Roman" w:hint="eastAsia"/>
        </w:rPr>
        <w:t>对应部分是在执行什么操作，以及一些系统返回结果的理解和分析</w:t>
      </w:r>
      <w:r w:rsidR="00E7418E">
        <w:rPr>
          <w:rFonts w:ascii="Times New Roman" w:eastAsia="宋体" w:hAnsi="Times New Roman" w:cs="Times New Roman" w:hint="eastAsia"/>
        </w:rPr>
        <w:t>。</w:t>
      </w:r>
      <w:r w:rsidRPr="001E74EB">
        <w:rPr>
          <w:rFonts w:ascii="Times New Roman" w:eastAsia="宋体" w:hAnsi="Times New Roman" w:cs="Times New Roman" w:hint="eastAsia"/>
        </w:rPr>
        <w:t>（</w:t>
      </w:r>
      <w:r w:rsidR="000C3A72">
        <w:rPr>
          <w:rFonts w:ascii="Times New Roman" w:eastAsia="宋体" w:hAnsi="Times New Roman" w:cs="Times New Roman"/>
        </w:rPr>
        <w:t>3</w:t>
      </w:r>
      <w:r w:rsidRPr="001E74EB">
        <w:rPr>
          <w:rFonts w:ascii="Times New Roman" w:eastAsia="宋体" w:hAnsi="Times New Roman" w:cs="Times New Roman" w:hint="eastAsia"/>
        </w:rPr>
        <w:t>分</w:t>
      </w:r>
      <w:r w:rsidR="000C3A72">
        <w:rPr>
          <w:rFonts w:ascii="Times New Roman" w:eastAsia="宋体" w:hAnsi="Times New Roman" w:cs="Times New Roman" w:hint="eastAsia"/>
        </w:rPr>
        <w:t>，图一</w:t>
      </w:r>
      <w:proofErr w:type="gramStart"/>
      <w:r w:rsidR="000C3A72">
        <w:rPr>
          <w:rFonts w:ascii="Times New Roman" w:eastAsia="宋体" w:hAnsi="Times New Roman" w:cs="Times New Roman" w:hint="eastAsia"/>
        </w:rPr>
        <w:t>和二共</w:t>
      </w:r>
      <w:r w:rsidR="000C3A72">
        <w:rPr>
          <w:rFonts w:ascii="Times New Roman" w:eastAsia="宋体" w:hAnsi="Times New Roman" w:cs="Times New Roman" w:hint="eastAsia"/>
        </w:rPr>
        <w:t>1</w:t>
      </w:r>
      <w:r w:rsidR="000C3A72">
        <w:rPr>
          <w:rFonts w:ascii="Times New Roman" w:eastAsia="宋体" w:hAnsi="Times New Roman" w:cs="Times New Roman" w:hint="eastAsia"/>
        </w:rPr>
        <w:t>分</w:t>
      </w:r>
      <w:proofErr w:type="gramEnd"/>
      <w:r w:rsidR="000C3A72">
        <w:rPr>
          <w:rFonts w:ascii="Times New Roman" w:eastAsia="宋体" w:hAnsi="Times New Roman" w:cs="Times New Roman" w:hint="eastAsia"/>
        </w:rPr>
        <w:t>；图三、图四各</w:t>
      </w:r>
      <w:r w:rsidR="000C3A72">
        <w:rPr>
          <w:rFonts w:ascii="Times New Roman" w:eastAsia="宋体" w:hAnsi="Times New Roman" w:cs="Times New Roman" w:hint="eastAsia"/>
        </w:rPr>
        <w:t>1</w:t>
      </w:r>
      <w:r w:rsidR="000C3A72">
        <w:rPr>
          <w:rFonts w:ascii="Times New Roman" w:eastAsia="宋体" w:hAnsi="Times New Roman" w:cs="Times New Roman" w:hint="eastAsia"/>
        </w:rPr>
        <w:t>分</w:t>
      </w:r>
      <w:r w:rsidRPr="001E74EB">
        <w:rPr>
          <w:rFonts w:ascii="Times New Roman" w:eastAsia="宋体" w:hAnsi="Times New Roman" w:cs="Times New Roman" w:hint="eastAsia"/>
        </w:rPr>
        <w:t>）</w:t>
      </w:r>
    </w:p>
    <w:p w14:paraId="5BB95423" w14:textId="77777777" w:rsidR="003A42DD" w:rsidRPr="001E74EB" w:rsidRDefault="003A42DD" w:rsidP="009C3824">
      <w:pPr>
        <w:widowControl/>
        <w:spacing w:line="440" w:lineRule="atLeast"/>
        <w:rPr>
          <w:rFonts w:ascii="Times New Roman" w:eastAsia="宋体" w:hAnsi="Times New Roman" w:cs="Times New Roman" w:hint="eastAsia"/>
          <w:szCs w:val="22"/>
        </w:rPr>
      </w:pPr>
    </w:p>
    <w:sectPr w:rsidR="003A42DD" w:rsidRPr="001E74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B4355" w14:textId="77777777" w:rsidR="00FE7B05" w:rsidRDefault="00FE7B05" w:rsidP="00390E6F">
      <w:r>
        <w:separator/>
      </w:r>
    </w:p>
  </w:endnote>
  <w:endnote w:type="continuationSeparator" w:id="0">
    <w:p w14:paraId="5B9A2662" w14:textId="77777777" w:rsidR="00FE7B05" w:rsidRDefault="00FE7B05" w:rsidP="00390E6F">
      <w:r>
        <w:continuationSeparator/>
      </w:r>
    </w:p>
  </w:endnote>
  <w:endnote w:type="continuationNotice" w:id="1">
    <w:p w14:paraId="1E28A01F" w14:textId="77777777" w:rsidR="00FE7B05" w:rsidRDefault="00FE7B0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uawei Sans">
    <w:altName w:val="Corbel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ascadia Code">
    <w:altName w:val="Segoe UI Symbol"/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CC688" w14:textId="77777777" w:rsidR="00FE7B05" w:rsidRDefault="00FE7B05" w:rsidP="00390E6F">
      <w:r>
        <w:separator/>
      </w:r>
    </w:p>
  </w:footnote>
  <w:footnote w:type="continuationSeparator" w:id="0">
    <w:p w14:paraId="65AFBBBB" w14:textId="77777777" w:rsidR="00FE7B05" w:rsidRDefault="00FE7B05" w:rsidP="00390E6F">
      <w:r>
        <w:continuationSeparator/>
      </w:r>
    </w:p>
  </w:footnote>
  <w:footnote w:type="continuationNotice" w:id="1">
    <w:p w14:paraId="277621F1" w14:textId="77777777" w:rsidR="00FE7B05" w:rsidRDefault="00FE7B0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657A1"/>
    <w:multiLevelType w:val="multilevel"/>
    <w:tmpl w:val="8230E040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1" w15:restartNumberingAfterBreak="0">
    <w:nsid w:val="267A3D50"/>
    <w:multiLevelType w:val="hybridMultilevel"/>
    <w:tmpl w:val="A1C47FC2"/>
    <w:lvl w:ilvl="0" w:tplc="998E41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1A3232"/>
    <w:multiLevelType w:val="singleLevel"/>
    <w:tmpl w:val="311A3232"/>
    <w:lvl w:ilvl="0">
      <w:start w:val="1"/>
      <w:numFmt w:val="decimal"/>
      <w:suff w:val="space"/>
      <w:lvlText w:val="%1、"/>
      <w:lvlJc w:val="left"/>
    </w:lvl>
  </w:abstractNum>
  <w:abstractNum w:abstractNumId="3" w15:restartNumberingAfterBreak="0">
    <w:nsid w:val="3FFD7DF8"/>
    <w:multiLevelType w:val="hybridMultilevel"/>
    <w:tmpl w:val="11B6F3B0"/>
    <w:lvl w:ilvl="0" w:tplc="7640D1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2A73370"/>
    <w:multiLevelType w:val="multilevel"/>
    <w:tmpl w:val="95A448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44DC7945"/>
    <w:multiLevelType w:val="multilevel"/>
    <w:tmpl w:val="22929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62B52F4"/>
    <w:multiLevelType w:val="hybridMultilevel"/>
    <w:tmpl w:val="3914052E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04E311E"/>
    <w:multiLevelType w:val="hybridMultilevel"/>
    <w:tmpl w:val="61AC7B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36682040">
    <w:abstractNumId w:val="0"/>
  </w:num>
  <w:num w:numId="2" w16cid:durableId="263417669">
    <w:abstractNumId w:val="5"/>
  </w:num>
  <w:num w:numId="3" w16cid:durableId="2084983721">
    <w:abstractNumId w:val="7"/>
  </w:num>
  <w:num w:numId="4" w16cid:durableId="847671152">
    <w:abstractNumId w:val="1"/>
  </w:num>
  <w:num w:numId="5" w16cid:durableId="1950238870">
    <w:abstractNumId w:val="3"/>
  </w:num>
  <w:num w:numId="6" w16cid:durableId="1336103764">
    <w:abstractNumId w:val="6"/>
  </w:num>
  <w:num w:numId="7" w16cid:durableId="258215847">
    <w:abstractNumId w:val="2"/>
  </w:num>
  <w:num w:numId="8" w16cid:durableId="158757504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明硕 陈">
    <w15:presenceInfo w15:providerId="Windows Live" w15:userId="7eb47dd2b95571a4"/>
  </w15:person>
  <w15:person w15:author="君 张">
    <w15:presenceInfo w15:providerId="Windows Live" w15:userId="872be3db089f7f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Q0MTYxNzE0M7AwMDVU0lEKTi0uzszPAykwrAUAJPNp+SwAAAA="/>
  </w:docVars>
  <w:rsids>
    <w:rsidRoot w:val="00983BDB"/>
    <w:rsid w:val="00000043"/>
    <w:rsid w:val="000003E8"/>
    <w:rsid w:val="00003401"/>
    <w:rsid w:val="00006689"/>
    <w:rsid w:val="00013CC1"/>
    <w:rsid w:val="00016819"/>
    <w:rsid w:val="00025F5A"/>
    <w:rsid w:val="00026FEF"/>
    <w:rsid w:val="00034DEF"/>
    <w:rsid w:val="0003671D"/>
    <w:rsid w:val="0006143C"/>
    <w:rsid w:val="000670ED"/>
    <w:rsid w:val="000711F1"/>
    <w:rsid w:val="000736E4"/>
    <w:rsid w:val="00076161"/>
    <w:rsid w:val="00080479"/>
    <w:rsid w:val="000832D4"/>
    <w:rsid w:val="000972F1"/>
    <w:rsid w:val="000B4533"/>
    <w:rsid w:val="000C1A48"/>
    <w:rsid w:val="000C3A72"/>
    <w:rsid w:val="000C3EAD"/>
    <w:rsid w:val="000D6E91"/>
    <w:rsid w:val="000E1919"/>
    <w:rsid w:val="000E67A6"/>
    <w:rsid w:val="000E7F55"/>
    <w:rsid w:val="000F15F6"/>
    <w:rsid w:val="000F1DBC"/>
    <w:rsid w:val="000F7613"/>
    <w:rsid w:val="000F7843"/>
    <w:rsid w:val="00104B16"/>
    <w:rsid w:val="001063A9"/>
    <w:rsid w:val="00120CEF"/>
    <w:rsid w:val="00122452"/>
    <w:rsid w:val="00123FDD"/>
    <w:rsid w:val="00131BE1"/>
    <w:rsid w:val="00140975"/>
    <w:rsid w:val="001437DB"/>
    <w:rsid w:val="00144B4C"/>
    <w:rsid w:val="00163B4B"/>
    <w:rsid w:val="00171345"/>
    <w:rsid w:val="001738B6"/>
    <w:rsid w:val="001763B6"/>
    <w:rsid w:val="0017714D"/>
    <w:rsid w:val="0017749F"/>
    <w:rsid w:val="0018315E"/>
    <w:rsid w:val="00192786"/>
    <w:rsid w:val="001B7EFB"/>
    <w:rsid w:val="001B7FCB"/>
    <w:rsid w:val="001D1C01"/>
    <w:rsid w:val="001E34A9"/>
    <w:rsid w:val="001E74EB"/>
    <w:rsid w:val="001E75BB"/>
    <w:rsid w:val="001F1FEE"/>
    <w:rsid w:val="001F26E3"/>
    <w:rsid w:val="001F7CF1"/>
    <w:rsid w:val="00202FA7"/>
    <w:rsid w:val="0021202D"/>
    <w:rsid w:val="00220011"/>
    <w:rsid w:val="00223055"/>
    <w:rsid w:val="00223FE2"/>
    <w:rsid w:val="00230DAA"/>
    <w:rsid w:val="00233237"/>
    <w:rsid w:val="002422DF"/>
    <w:rsid w:val="00242CFE"/>
    <w:rsid w:val="00246038"/>
    <w:rsid w:val="00246AFE"/>
    <w:rsid w:val="00253EC1"/>
    <w:rsid w:val="00257546"/>
    <w:rsid w:val="00260C79"/>
    <w:rsid w:val="00261C57"/>
    <w:rsid w:val="002B47F4"/>
    <w:rsid w:val="002C55B9"/>
    <w:rsid w:val="002D4293"/>
    <w:rsid w:val="002E0A30"/>
    <w:rsid w:val="002F654E"/>
    <w:rsid w:val="00317E7B"/>
    <w:rsid w:val="00322DF9"/>
    <w:rsid w:val="00344C85"/>
    <w:rsid w:val="00367848"/>
    <w:rsid w:val="00370DF6"/>
    <w:rsid w:val="0037590A"/>
    <w:rsid w:val="00376706"/>
    <w:rsid w:val="00390E6F"/>
    <w:rsid w:val="00391473"/>
    <w:rsid w:val="00394139"/>
    <w:rsid w:val="00395305"/>
    <w:rsid w:val="00397ACD"/>
    <w:rsid w:val="003A42DD"/>
    <w:rsid w:val="003A7980"/>
    <w:rsid w:val="003C68B4"/>
    <w:rsid w:val="003F171C"/>
    <w:rsid w:val="00404189"/>
    <w:rsid w:val="00410C91"/>
    <w:rsid w:val="00416325"/>
    <w:rsid w:val="00424C25"/>
    <w:rsid w:val="00434112"/>
    <w:rsid w:val="0043555A"/>
    <w:rsid w:val="004442CF"/>
    <w:rsid w:val="00446574"/>
    <w:rsid w:val="00450077"/>
    <w:rsid w:val="00454A0B"/>
    <w:rsid w:val="00460638"/>
    <w:rsid w:val="00463D88"/>
    <w:rsid w:val="0047123D"/>
    <w:rsid w:val="004907DB"/>
    <w:rsid w:val="004C0950"/>
    <w:rsid w:val="004C7D03"/>
    <w:rsid w:val="0051626B"/>
    <w:rsid w:val="005245AB"/>
    <w:rsid w:val="00555C12"/>
    <w:rsid w:val="00563481"/>
    <w:rsid w:val="00570572"/>
    <w:rsid w:val="005715CB"/>
    <w:rsid w:val="00581C4D"/>
    <w:rsid w:val="00585494"/>
    <w:rsid w:val="005A2FD5"/>
    <w:rsid w:val="005A4E17"/>
    <w:rsid w:val="005A7D12"/>
    <w:rsid w:val="005C0F4B"/>
    <w:rsid w:val="005C7129"/>
    <w:rsid w:val="005F6836"/>
    <w:rsid w:val="0060036D"/>
    <w:rsid w:val="00607028"/>
    <w:rsid w:val="0061018B"/>
    <w:rsid w:val="00621003"/>
    <w:rsid w:val="00622616"/>
    <w:rsid w:val="0063018F"/>
    <w:rsid w:val="006473EA"/>
    <w:rsid w:val="006613F8"/>
    <w:rsid w:val="00674302"/>
    <w:rsid w:val="00683658"/>
    <w:rsid w:val="00691BB4"/>
    <w:rsid w:val="00697018"/>
    <w:rsid w:val="006B69E4"/>
    <w:rsid w:val="006D2C7B"/>
    <w:rsid w:val="006D7265"/>
    <w:rsid w:val="006E5E8B"/>
    <w:rsid w:val="006F1E87"/>
    <w:rsid w:val="006F4387"/>
    <w:rsid w:val="006F467E"/>
    <w:rsid w:val="00724E73"/>
    <w:rsid w:val="007250FB"/>
    <w:rsid w:val="00736B15"/>
    <w:rsid w:val="00743ABA"/>
    <w:rsid w:val="007539A6"/>
    <w:rsid w:val="00782A17"/>
    <w:rsid w:val="007955D9"/>
    <w:rsid w:val="007A7EBE"/>
    <w:rsid w:val="007D02B7"/>
    <w:rsid w:val="007D4C90"/>
    <w:rsid w:val="0080134C"/>
    <w:rsid w:val="00803C4D"/>
    <w:rsid w:val="008145F0"/>
    <w:rsid w:val="00815D8C"/>
    <w:rsid w:val="00827977"/>
    <w:rsid w:val="00840A2C"/>
    <w:rsid w:val="00852ADC"/>
    <w:rsid w:val="00853F2D"/>
    <w:rsid w:val="0086186E"/>
    <w:rsid w:val="00864188"/>
    <w:rsid w:val="008673C9"/>
    <w:rsid w:val="00882ED3"/>
    <w:rsid w:val="0088459C"/>
    <w:rsid w:val="008917A9"/>
    <w:rsid w:val="008949A6"/>
    <w:rsid w:val="00897995"/>
    <w:rsid w:val="008A3916"/>
    <w:rsid w:val="008B015B"/>
    <w:rsid w:val="008C3AD9"/>
    <w:rsid w:val="008D37AD"/>
    <w:rsid w:val="008D555E"/>
    <w:rsid w:val="008D716A"/>
    <w:rsid w:val="008E3649"/>
    <w:rsid w:val="008E6B07"/>
    <w:rsid w:val="008F2A3C"/>
    <w:rsid w:val="008F6128"/>
    <w:rsid w:val="008F616A"/>
    <w:rsid w:val="00903C53"/>
    <w:rsid w:val="009103FD"/>
    <w:rsid w:val="00922745"/>
    <w:rsid w:val="00927349"/>
    <w:rsid w:val="009408B0"/>
    <w:rsid w:val="00946B26"/>
    <w:rsid w:val="00946F60"/>
    <w:rsid w:val="009550A5"/>
    <w:rsid w:val="00960D2E"/>
    <w:rsid w:val="00961886"/>
    <w:rsid w:val="0096711F"/>
    <w:rsid w:val="00974D36"/>
    <w:rsid w:val="00977028"/>
    <w:rsid w:val="00981738"/>
    <w:rsid w:val="00983BDB"/>
    <w:rsid w:val="00990531"/>
    <w:rsid w:val="009A12A1"/>
    <w:rsid w:val="009A780D"/>
    <w:rsid w:val="009B208E"/>
    <w:rsid w:val="009B3DD3"/>
    <w:rsid w:val="009C3824"/>
    <w:rsid w:val="009E3F1A"/>
    <w:rsid w:val="009E6D96"/>
    <w:rsid w:val="009E79FD"/>
    <w:rsid w:val="009E7B4F"/>
    <w:rsid w:val="009F7652"/>
    <w:rsid w:val="00A13190"/>
    <w:rsid w:val="00A14C5A"/>
    <w:rsid w:val="00A22DA3"/>
    <w:rsid w:val="00A35EC9"/>
    <w:rsid w:val="00A37CF9"/>
    <w:rsid w:val="00A4331E"/>
    <w:rsid w:val="00A631A2"/>
    <w:rsid w:val="00A71267"/>
    <w:rsid w:val="00A73353"/>
    <w:rsid w:val="00A74982"/>
    <w:rsid w:val="00A74BCF"/>
    <w:rsid w:val="00A8527B"/>
    <w:rsid w:val="00A874A8"/>
    <w:rsid w:val="00AA623A"/>
    <w:rsid w:val="00AA645A"/>
    <w:rsid w:val="00AB24DC"/>
    <w:rsid w:val="00AC2115"/>
    <w:rsid w:val="00AC4222"/>
    <w:rsid w:val="00AD44A8"/>
    <w:rsid w:val="00AD6E76"/>
    <w:rsid w:val="00AD7BA3"/>
    <w:rsid w:val="00AE6757"/>
    <w:rsid w:val="00AF12CA"/>
    <w:rsid w:val="00AF7043"/>
    <w:rsid w:val="00B03632"/>
    <w:rsid w:val="00B2471A"/>
    <w:rsid w:val="00B274DA"/>
    <w:rsid w:val="00B30ADE"/>
    <w:rsid w:val="00B40076"/>
    <w:rsid w:val="00B41CC6"/>
    <w:rsid w:val="00B41CD1"/>
    <w:rsid w:val="00B51A6C"/>
    <w:rsid w:val="00B565AF"/>
    <w:rsid w:val="00B66E9A"/>
    <w:rsid w:val="00B74ADE"/>
    <w:rsid w:val="00B76354"/>
    <w:rsid w:val="00B81856"/>
    <w:rsid w:val="00B867A4"/>
    <w:rsid w:val="00B91EF5"/>
    <w:rsid w:val="00B95C2B"/>
    <w:rsid w:val="00BB6BF5"/>
    <w:rsid w:val="00BC2FCC"/>
    <w:rsid w:val="00BD2BE0"/>
    <w:rsid w:val="00BD58BF"/>
    <w:rsid w:val="00BD5C06"/>
    <w:rsid w:val="00BD7E38"/>
    <w:rsid w:val="00BE1F8B"/>
    <w:rsid w:val="00BE2F94"/>
    <w:rsid w:val="00C00336"/>
    <w:rsid w:val="00C127F0"/>
    <w:rsid w:val="00C132A0"/>
    <w:rsid w:val="00C221CD"/>
    <w:rsid w:val="00C22C71"/>
    <w:rsid w:val="00C33E34"/>
    <w:rsid w:val="00C47C8E"/>
    <w:rsid w:val="00C53CE3"/>
    <w:rsid w:val="00C55524"/>
    <w:rsid w:val="00C616F5"/>
    <w:rsid w:val="00C66747"/>
    <w:rsid w:val="00C74B86"/>
    <w:rsid w:val="00C81ED7"/>
    <w:rsid w:val="00C840A8"/>
    <w:rsid w:val="00C90294"/>
    <w:rsid w:val="00CC548D"/>
    <w:rsid w:val="00CC5B8C"/>
    <w:rsid w:val="00CD76E1"/>
    <w:rsid w:val="00CE0A43"/>
    <w:rsid w:val="00CE50EF"/>
    <w:rsid w:val="00CF07CF"/>
    <w:rsid w:val="00CF1CA3"/>
    <w:rsid w:val="00CF3C29"/>
    <w:rsid w:val="00CF5093"/>
    <w:rsid w:val="00D057EC"/>
    <w:rsid w:val="00D10D65"/>
    <w:rsid w:val="00D11813"/>
    <w:rsid w:val="00D16E81"/>
    <w:rsid w:val="00D22877"/>
    <w:rsid w:val="00D348AE"/>
    <w:rsid w:val="00D450A4"/>
    <w:rsid w:val="00D533FB"/>
    <w:rsid w:val="00D55F5C"/>
    <w:rsid w:val="00D56129"/>
    <w:rsid w:val="00D672E0"/>
    <w:rsid w:val="00D71E46"/>
    <w:rsid w:val="00D86797"/>
    <w:rsid w:val="00D930AD"/>
    <w:rsid w:val="00D941FD"/>
    <w:rsid w:val="00DA4BE9"/>
    <w:rsid w:val="00DB6821"/>
    <w:rsid w:val="00DB7879"/>
    <w:rsid w:val="00DB7A68"/>
    <w:rsid w:val="00DE59D7"/>
    <w:rsid w:val="00DE7B29"/>
    <w:rsid w:val="00E02CB6"/>
    <w:rsid w:val="00E24E3D"/>
    <w:rsid w:val="00E63AC4"/>
    <w:rsid w:val="00E6541C"/>
    <w:rsid w:val="00E670AB"/>
    <w:rsid w:val="00E7418E"/>
    <w:rsid w:val="00E7751D"/>
    <w:rsid w:val="00EA0CCC"/>
    <w:rsid w:val="00EA1364"/>
    <w:rsid w:val="00EA1640"/>
    <w:rsid w:val="00EB1E5D"/>
    <w:rsid w:val="00ED73DE"/>
    <w:rsid w:val="00EF0CB9"/>
    <w:rsid w:val="00F102D9"/>
    <w:rsid w:val="00F12BAA"/>
    <w:rsid w:val="00F12DD4"/>
    <w:rsid w:val="00F1597B"/>
    <w:rsid w:val="00F26E55"/>
    <w:rsid w:val="00F30231"/>
    <w:rsid w:val="00F30FD6"/>
    <w:rsid w:val="00F43985"/>
    <w:rsid w:val="00F50319"/>
    <w:rsid w:val="00F61D62"/>
    <w:rsid w:val="00F6307A"/>
    <w:rsid w:val="00F73A68"/>
    <w:rsid w:val="00F85D71"/>
    <w:rsid w:val="00F90CAD"/>
    <w:rsid w:val="00FA2495"/>
    <w:rsid w:val="00FB0DFD"/>
    <w:rsid w:val="00FC7F7E"/>
    <w:rsid w:val="00FD4DE3"/>
    <w:rsid w:val="00FD69ED"/>
    <w:rsid w:val="00FE7B05"/>
    <w:rsid w:val="00FF2BA4"/>
    <w:rsid w:val="00FF59C8"/>
    <w:rsid w:val="00FF5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554931"/>
  <w15:chartTrackingRefBased/>
  <w15:docId w15:val="{25DBE747-4E6A-0B4F-B507-4AD84A334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3D88"/>
    <w:pPr>
      <w:widowControl w:val="0"/>
      <w:jc w:val="both"/>
    </w:pPr>
  </w:style>
  <w:style w:type="paragraph" w:styleId="1">
    <w:name w:val="heading 1"/>
    <w:aliases w:val="ALT+1"/>
    <w:basedOn w:val="a"/>
    <w:next w:val="2"/>
    <w:link w:val="10"/>
    <w:autoRedefine/>
    <w:uiPriority w:val="9"/>
    <w:qFormat/>
    <w:rsid w:val="00AA645A"/>
    <w:pPr>
      <w:keepNext/>
      <w:widowControl/>
      <w:pBdr>
        <w:bottom w:val="single" w:sz="12" w:space="1" w:color="auto"/>
      </w:pBdr>
      <w:topLinePunct/>
      <w:adjustRightInd w:val="0"/>
      <w:snapToGrid w:val="0"/>
      <w:spacing w:after="800" w:line="240" w:lineRule="atLeast"/>
      <w:jc w:val="left"/>
      <w:outlineLvl w:val="0"/>
    </w:pPr>
    <w:rPr>
      <w:rFonts w:ascii="Huawei Sans" w:eastAsia="宋体" w:hAnsi="Huawei Sans" w:cs="微软雅黑"/>
      <w:b/>
      <w:bCs/>
      <w:kern w:val="0"/>
      <w:sz w:val="44"/>
      <w:szCs w:val="44"/>
    </w:rPr>
  </w:style>
  <w:style w:type="paragraph" w:styleId="2">
    <w:name w:val="heading 2"/>
    <w:aliases w:val="ALT+2"/>
    <w:basedOn w:val="a"/>
    <w:next w:val="30"/>
    <w:link w:val="20"/>
    <w:autoRedefine/>
    <w:uiPriority w:val="9"/>
    <w:qFormat/>
    <w:rsid w:val="008917A9"/>
    <w:pPr>
      <w:keepNext/>
      <w:keepLines/>
      <w:widowControl/>
      <w:topLinePunct/>
      <w:adjustRightInd w:val="0"/>
      <w:snapToGrid w:val="0"/>
      <w:spacing w:before="600" w:after="80" w:line="240" w:lineRule="atLeast"/>
      <w:jc w:val="left"/>
      <w:outlineLvl w:val="1"/>
    </w:pPr>
    <w:rPr>
      <w:rFonts w:ascii="Huawei Sans" w:eastAsia="方正兰亭黑简体" w:hAnsi="Huawei Sans" w:cs="Book Antiqua"/>
      <w:bCs/>
      <w:noProof/>
      <w:kern w:val="0"/>
      <w:sz w:val="36"/>
      <w:szCs w:val="36"/>
      <w:lang w:eastAsia="en-US"/>
    </w:rPr>
  </w:style>
  <w:style w:type="paragraph" w:styleId="30">
    <w:name w:val="heading 3"/>
    <w:aliases w:val="ALT+3"/>
    <w:basedOn w:val="a"/>
    <w:link w:val="31"/>
    <w:autoRedefine/>
    <w:uiPriority w:val="9"/>
    <w:qFormat/>
    <w:rsid w:val="00AA645A"/>
    <w:pPr>
      <w:keepNext/>
      <w:keepLines/>
      <w:widowControl/>
      <w:spacing w:line="415" w:lineRule="auto"/>
      <w:outlineLvl w:val="2"/>
    </w:pPr>
    <w:rPr>
      <w:rFonts w:eastAsia="宋体"/>
      <w:b/>
      <w:bCs/>
      <w:szCs w:val="32"/>
    </w:rPr>
  </w:style>
  <w:style w:type="paragraph" w:styleId="4">
    <w:name w:val="heading 4"/>
    <w:aliases w:val="ALT+4"/>
    <w:basedOn w:val="a"/>
    <w:next w:val="5"/>
    <w:link w:val="40"/>
    <w:autoRedefine/>
    <w:qFormat/>
    <w:rsid w:val="008917A9"/>
    <w:pPr>
      <w:keepNext/>
      <w:keepLines/>
      <w:widowControl/>
      <w:numPr>
        <w:ilvl w:val="3"/>
        <w:numId w:val="1"/>
      </w:numPr>
      <w:topLinePunct/>
      <w:adjustRightInd w:val="0"/>
      <w:snapToGrid w:val="0"/>
      <w:spacing w:before="80" w:after="80" w:line="240" w:lineRule="atLeast"/>
      <w:jc w:val="left"/>
      <w:outlineLvl w:val="3"/>
    </w:pPr>
    <w:rPr>
      <w:rFonts w:ascii="Huawei Sans" w:eastAsia="方正兰亭黑简体" w:hAnsi="Huawei Sans" w:cs="微软雅黑" w:hint="eastAsia"/>
      <w:noProof/>
      <w:kern w:val="0"/>
      <w:sz w:val="28"/>
      <w:szCs w:val="28"/>
    </w:rPr>
  </w:style>
  <w:style w:type="paragraph" w:styleId="5">
    <w:name w:val="heading 5"/>
    <w:aliases w:val="ALT+5"/>
    <w:basedOn w:val="a"/>
    <w:next w:val="a"/>
    <w:link w:val="51"/>
    <w:autoRedefine/>
    <w:qFormat/>
    <w:rsid w:val="008917A9"/>
    <w:pPr>
      <w:keepNext/>
      <w:keepLines/>
      <w:widowControl/>
      <w:numPr>
        <w:ilvl w:val="4"/>
        <w:numId w:val="1"/>
      </w:numPr>
      <w:topLinePunct/>
      <w:adjustRightInd w:val="0"/>
      <w:snapToGrid w:val="0"/>
      <w:spacing w:before="80" w:after="80" w:line="240" w:lineRule="atLeast"/>
      <w:jc w:val="left"/>
      <w:outlineLvl w:val="4"/>
    </w:pPr>
    <w:rPr>
      <w:rFonts w:ascii="Huawei Sans" w:eastAsia="方正兰亭黑简体" w:hAnsi="Huawei Sans" w:cs="微软雅黑" w:hint="eastAsia"/>
      <w:noProof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ALT+1 字符"/>
    <w:basedOn w:val="a0"/>
    <w:link w:val="1"/>
    <w:uiPriority w:val="9"/>
    <w:rsid w:val="00AA645A"/>
    <w:rPr>
      <w:rFonts w:ascii="Huawei Sans" w:eastAsia="宋体" w:hAnsi="Huawei Sans" w:cs="微软雅黑"/>
      <w:b/>
      <w:bCs/>
      <w:kern w:val="0"/>
      <w:sz w:val="44"/>
      <w:szCs w:val="44"/>
    </w:rPr>
  </w:style>
  <w:style w:type="character" w:customStyle="1" w:styleId="20">
    <w:name w:val="标题 2 字符"/>
    <w:aliases w:val="ALT+2 字符"/>
    <w:basedOn w:val="a0"/>
    <w:link w:val="2"/>
    <w:uiPriority w:val="9"/>
    <w:rsid w:val="008917A9"/>
    <w:rPr>
      <w:rFonts w:ascii="Huawei Sans" w:eastAsia="方正兰亭黑简体" w:hAnsi="Huawei Sans" w:cs="Book Antiqua"/>
      <w:bCs/>
      <w:noProof/>
      <w:kern w:val="0"/>
      <w:sz w:val="36"/>
      <w:szCs w:val="36"/>
      <w:lang w:eastAsia="en-US"/>
    </w:rPr>
  </w:style>
  <w:style w:type="character" w:customStyle="1" w:styleId="31">
    <w:name w:val="标题 3 字符"/>
    <w:aliases w:val="ALT+3 字符"/>
    <w:basedOn w:val="a0"/>
    <w:link w:val="30"/>
    <w:uiPriority w:val="9"/>
    <w:rsid w:val="00AA645A"/>
    <w:rPr>
      <w:rFonts w:eastAsia="宋体"/>
      <w:b/>
      <w:bCs/>
      <w:szCs w:val="32"/>
    </w:rPr>
  </w:style>
  <w:style w:type="character" w:customStyle="1" w:styleId="40">
    <w:name w:val="标题 4 字符"/>
    <w:aliases w:val="ALT+4 字符"/>
    <w:basedOn w:val="a0"/>
    <w:link w:val="4"/>
    <w:rsid w:val="008917A9"/>
    <w:rPr>
      <w:rFonts w:ascii="Huawei Sans" w:eastAsia="方正兰亭黑简体" w:hAnsi="Huawei Sans" w:cs="微软雅黑"/>
      <w:noProof/>
      <w:kern w:val="0"/>
      <w:sz w:val="28"/>
      <w:szCs w:val="28"/>
    </w:rPr>
  </w:style>
  <w:style w:type="character" w:customStyle="1" w:styleId="51">
    <w:name w:val="标题 5 字符"/>
    <w:aliases w:val="ALT+5 字符"/>
    <w:basedOn w:val="a0"/>
    <w:link w:val="5"/>
    <w:rsid w:val="008917A9"/>
    <w:rPr>
      <w:rFonts w:ascii="Huawei Sans" w:eastAsia="方正兰亭黑简体" w:hAnsi="Huawei Sans" w:cs="微软雅黑"/>
      <w:noProof/>
      <w:kern w:val="0"/>
      <w:sz w:val="24"/>
    </w:rPr>
  </w:style>
  <w:style w:type="paragraph" w:customStyle="1" w:styleId="ItemStep">
    <w:name w:val="Item Step"/>
    <w:rsid w:val="008917A9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Times New Roman" w:eastAsia="宋体" w:hAnsi="Times New Roman" w:cs="Arial"/>
      <w:kern w:val="0"/>
      <w:szCs w:val="21"/>
    </w:rPr>
  </w:style>
  <w:style w:type="paragraph" w:customStyle="1" w:styleId="11">
    <w:name w:val="1.正文"/>
    <w:basedOn w:val="a"/>
    <w:link w:val="12"/>
    <w:autoRedefine/>
    <w:qFormat/>
    <w:rsid w:val="008917A9"/>
    <w:pPr>
      <w:widowControl/>
      <w:snapToGrid w:val="0"/>
      <w:spacing w:before="80" w:after="80" w:line="240" w:lineRule="atLeast"/>
      <w:ind w:left="1021"/>
      <w:jc w:val="left"/>
    </w:pPr>
    <w:rPr>
      <w:rFonts w:ascii="Huawei Sans" w:eastAsia="方正兰亭黑简体" w:hAnsi="Huawei Sans" w:cs="微软雅黑"/>
      <w:kern w:val="0"/>
      <w:szCs w:val="20"/>
    </w:rPr>
  </w:style>
  <w:style w:type="character" w:customStyle="1" w:styleId="12">
    <w:name w:val="1.正文 字符"/>
    <w:basedOn w:val="a0"/>
    <w:link w:val="11"/>
    <w:qFormat/>
    <w:rsid w:val="008917A9"/>
    <w:rPr>
      <w:rFonts w:ascii="Huawei Sans" w:eastAsia="方正兰亭黑简体" w:hAnsi="Huawei Sans" w:cs="微软雅黑"/>
      <w:kern w:val="0"/>
      <w:szCs w:val="20"/>
    </w:rPr>
  </w:style>
  <w:style w:type="paragraph" w:customStyle="1" w:styleId="3">
    <w:name w:val="3.步骤"/>
    <w:basedOn w:val="a"/>
    <w:autoRedefine/>
    <w:qFormat/>
    <w:rsid w:val="008917A9"/>
    <w:pPr>
      <w:widowControl/>
      <w:numPr>
        <w:ilvl w:val="5"/>
        <w:numId w:val="1"/>
      </w:numPr>
      <w:tabs>
        <w:tab w:val="clear" w:pos="1701"/>
        <w:tab w:val="num" w:pos="1418"/>
      </w:tabs>
      <w:topLinePunct/>
      <w:adjustRightInd w:val="0"/>
      <w:snapToGrid w:val="0"/>
      <w:spacing w:before="160" w:after="160" w:line="240" w:lineRule="atLeast"/>
      <w:ind w:left="1559" w:hanging="425"/>
      <w:jc w:val="left"/>
      <w:outlineLvl w:val="3"/>
    </w:pPr>
    <w:rPr>
      <w:rFonts w:ascii="Huawei Sans" w:eastAsia="方正兰亭黑简体" w:hAnsi="Huawei Sans" w:cs="微软雅黑"/>
      <w:kern w:val="0"/>
      <w:szCs w:val="20"/>
    </w:rPr>
  </w:style>
  <w:style w:type="paragraph" w:customStyle="1" w:styleId="50">
    <w:name w:val="5.表格标题"/>
    <w:basedOn w:val="a"/>
    <w:autoRedefine/>
    <w:qFormat/>
    <w:rsid w:val="008917A9"/>
    <w:pPr>
      <w:keepNext/>
      <w:widowControl/>
      <w:numPr>
        <w:ilvl w:val="8"/>
        <w:numId w:val="1"/>
      </w:numPr>
      <w:adjustRightInd w:val="0"/>
      <w:snapToGrid w:val="0"/>
      <w:spacing w:before="160" w:after="80"/>
      <w:ind w:left="1021"/>
      <w:jc w:val="center"/>
    </w:pPr>
    <w:rPr>
      <w:rFonts w:ascii="Huawei Sans" w:eastAsia="方正兰亭黑简体" w:hAnsi="Huawei Sans" w:cs="微软雅黑"/>
      <w:b/>
      <w:spacing w:val="-4"/>
      <w:kern w:val="0"/>
      <w:sz w:val="24"/>
    </w:rPr>
  </w:style>
  <w:style w:type="paragraph" w:customStyle="1" w:styleId="9">
    <w:name w:val="9.图片标题"/>
    <w:basedOn w:val="a"/>
    <w:autoRedefine/>
    <w:qFormat/>
    <w:rsid w:val="008917A9"/>
    <w:pPr>
      <w:keepNext/>
      <w:widowControl/>
      <w:numPr>
        <w:ilvl w:val="7"/>
        <w:numId w:val="1"/>
      </w:numPr>
      <w:adjustRightInd w:val="0"/>
      <w:snapToGrid w:val="0"/>
      <w:spacing w:before="80" w:after="160"/>
      <w:ind w:left="1021"/>
      <w:jc w:val="center"/>
    </w:pPr>
    <w:rPr>
      <w:rFonts w:ascii="Huawei Sans" w:eastAsia="方正兰亭黑简体" w:hAnsi="Huawei Sans" w:cs="微软雅黑"/>
      <w:b/>
      <w:spacing w:val="-4"/>
      <w:kern w:val="0"/>
      <w:sz w:val="24"/>
    </w:rPr>
  </w:style>
  <w:style w:type="paragraph" w:customStyle="1" w:styleId="21">
    <w:name w:val="2.命令"/>
    <w:basedOn w:val="a"/>
    <w:link w:val="22"/>
    <w:autoRedefine/>
    <w:qFormat/>
    <w:rsid w:val="009C3824"/>
    <w:pPr>
      <w:widowControl/>
      <w:topLinePunct/>
      <w:adjustRightInd w:val="0"/>
      <w:snapToGrid w:val="0"/>
      <w:spacing w:before="40" w:after="40" w:line="240" w:lineRule="atLeast"/>
      <w:ind w:left="1021"/>
      <w:jc w:val="left"/>
    </w:pPr>
    <w:rPr>
      <w:rFonts w:ascii="Huawei Sans" w:eastAsia="方正兰亭黑简体" w:hAnsi="Huawei Sans" w:cs="Courier New"/>
      <w:kern w:val="0"/>
      <w:sz w:val="18"/>
      <w:szCs w:val="18"/>
      <w:lang w:eastAsia="en-US"/>
    </w:rPr>
  </w:style>
  <w:style w:type="character" w:customStyle="1" w:styleId="22">
    <w:name w:val="2.命令 字符"/>
    <w:basedOn w:val="a0"/>
    <w:link w:val="21"/>
    <w:rsid w:val="009C3824"/>
    <w:rPr>
      <w:rFonts w:ascii="Huawei Sans" w:eastAsia="方正兰亭黑简体" w:hAnsi="Huawei Sans" w:cs="Courier New"/>
      <w:kern w:val="0"/>
      <w:sz w:val="18"/>
      <w:szCs w:val="18"/>
      <w:lang w:eastAsia="en-US"/>
    </w:rPr>
  </w:style>
  <w:style w:type="character" w:styleId="a3">
    <w:name w:val="Hyperlink"/>
    <w:basedOn w:val="a0"/>
    <w:uiPriority w:val="99"/>
    <w:unhideWhenUsed/>
    <w:rsid w:val="005A7D1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A7D12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61C5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61C57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261C57"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0"/>
    <w:rsid w:val="00981738"/>
  </w:style>
  <w:style w:type="paragraph" w:styleId="a5">
    <w:name w:val="List Paragraph"/>
    <w:basedOn w:val="a"/>
    <w:uiPriority w:val="34"/>
    <w:qFormat/>
    <w:rsid w:val="0017749F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390E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90E6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90E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90E6F"/>
    <w:rPr>
      <w:sz w:val="18"/>
      <w:szCs w:val="18"/>
    </w:rPr>
  </w:style>
  <w:style w:type="paragraph" w:styleId="aa">
    <w:name w:val="Revision"/>
    <w:hidden/>
    <w:uiPriority w:val="99"/>
    <w:semiHidden/>
    <w:rsid w:val="00026FEF"/>
  </w:style>
  <w:style w:type="character" w:customStyle="1" w:styleId="13">
    <w:name w:val="标题样式1"/>
    <w:basedOn w:val="a0"/>
    <w:uiPriority w:val="1"/>
    <w:qFormat/>
    <w:rsid w:val="00AA645A"/>
    <w:rPr>
      <w:rFonts w:ascii="Times New Roman" w:eastAsia="宋体" w:hAnsi="Times New Roman" w:cs="Times New Roman"/>
      <w:b/>
      <w:kern w:val="2"/>
      <w:sz w:val="36"/>
      <w:szCs w:val="32"/>
      <w:lang w:eastAsia="zh-CN"/>
    </w:rPr>
  </w:style>
  <w:style w:type="character" w:customStyle="1" w:styleId="23">
    <w:name w:val="标题样式2"/>
    <w:basedOn w:val="a0"/>
    <w:uiPriority w:val="1"/>
    <w:qFormat/>
    <w:rsid w:val="00AA645A"/>
    <w:rPr>
      <w:rFonts w:asciiTheme="minorHAnsi" w:eastAsia="宋体" w:hAnsiTheme="minorHAnsi" w:cstheme="minorBidi"/>
      <w:b/>
      <w:bCs/>
      <w:kern w:val="2"/>
      <w:sz w:val="32"/>
    </w:rPr>
  </w:style>
  <w:style w:type="character" w:customStyle="1" w:styleId="32">
    <w:name w:val="标题样式3"/>
    <w:basedOn w:val="23"/>
    <w:uiPriority w:val="1"/>
    <w:qFormat/>
    <w:rsid w:val="00927349"/>
    <w:rPr>
      <w:rFonts w:asciiTheme="minorHAnsi" w:eastAsia="宋体" w:hAnsiTheme="minorHAnsi" w:cstheme="minorBidi"/>
      <w:b/>
      <w:bCs/>
      <w:kern w:val="2"/>
      <w:sz w:val="28"/>
    </w:rPr>
  </w:style>
  <w:style w:type="paragraph" w:customStyle="1" w:styleId="ab">
    <w:name w:val="步骤样式"/>
    <w:basedOn w:val="a"/>
    <w:link w:val="ac"/>
    <w:qFormat/>
    <w:rsid w:val="009E6D96"/>
    <w:pPr>
      <w:keepNext/>
      <w:keepLines/>
      <w:spacing w:line="415" w:lineRule="auto"/>
      <w:outlineLvl w:val="2"/>
    </w:pPr>
    <w:rPr>
      <w:rFonts w:eastAsia="黑体"/>
      <w:b/>
      <w:sz w:val="24"/>
    </w:rPr>
  </w:style>
  <w:style w:type="character" w:customStyle="1" w:styleId="ac">
    <w:name w:val="步骤样式 字符"/>
    <w:basedOn w:val="a0"/>
    <w:link w:val="ab"/>
    <w:rsid w:val="009E6D96"/>
    <w:rPr>
      <w:rFonts w:eastAsia="黑体"/>
      <w:b/>
      <w:sz w:val="24"/>
    </w:rPr>
  </w:style>
  <w:style w:type="table" w:styleId="ad">
    <w:name w:val="Table Grid"/>
    <w:basedOn w:val="a1"/>
    <w:uiPriority w:val="39"/>
    <w:rsid w:val="009E6D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2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5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mailto:root@121.36.99.86:~/" TargetMode="External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hyperlink" Target="https://www.chiark.greenend.org.uk/~sgtatham/putty/latest.html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docs.docker.com/manuals/" TargetMode="Externa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hyperlink" Target="mailto:root@121.36.99.86:~/" TargetMode="External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microsoft.com/office/2011/relationships/people" Target="people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8.png"/><Relationship Id="rId36" Type="http://schemas.openxmlformats.org/officeDocument/2006/relationships/hyperlink" Target="https://winscp.net/eng/docs/lang:chs" TargetMode="External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4031B8-808E-412C-934F-849C8ACD9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55</Pages>
  <Words>2885</Words>
  <Characters>16445</Characters>
  <Application>Microsoft Office Word</Application>
  <DocSecurity>0</DocSecurity>
  <Lines>137</Lines>
  <Paragraphs>38</Paragraphs>
  <ScaleCrop>false</ScaleCrop>
  <Company/>
  <LinksUpToDate>false</LinksUpToDate>
  <CharactersWithSpaces>19292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君 张</cp:lastModifiedBy>
  <cp:revision>16</cp:revision>
  <dcterms:created xsi:type="dcterms:W3CDTF">2024-03-04T12:41:00Z</dcterms:created>
  <dcterms:modified xsi:type="dcterms:W3CDTF">2024-03-10T09:38:00Z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73cd8184de1325e994c46467555ceb580d52775fd0226d87b8d17ef048a9485d</vt:lpwstr>
  </property>
</Properties>
</file>